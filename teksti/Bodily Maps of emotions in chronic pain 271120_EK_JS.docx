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8441B" w14:textId="613F4540" w:rsidR="00E31132" w:rsidRDefault="00E31132" w:rsidP="00290F89">
      <w:pPr>
        <w:jc w:val="center"/>
      </w:pPr>
      <w:r>
        <w:t>Bodily Maps of emotions in chronic pain</w:t>
      </w:r>
    </w:p>
    <w:p w14:paraId="23398C8A" w14:textId="59A9E9BA" w:rsidR="00E31132" w:rsidRDefault="00E31132" w:rsidP="004A1742">
      <w:pPr>
        <w:spacing w:line="360" w:lineRule="auto"/>
        <w:rPr>
          <w:strike/>
        </w:rPr>
      </w:pPr>
    </w:p>
    <w:p w14:paraId="71D13D9B" w14:textId="327AA10A" w:rsidR="00574FE4" w:rsidRDefault="007677E7" w:rsidP="007677E7">
      <w:pPr>
        <w:spacing w:line="480" w:lineRule="auto"/>
      </w:pPr>
      <w:r>
        <w:t xml:space="preserve">International Association for the Study of Pain (IASP) defines pain as </w:t>
      </w:r>
      <w:proofErr w:type="gramStart"/>
      <w:r>
        <w:t>“ An</w:t>
      </w:r>
      <w:proofErr w:type="gramEnd"/>
      <w:r>
        <w:t xml:space="preserve"> unpleasant sensory and emotional experience associated with, or resembling that associated with, actual or potential tissue damage”. </w:t>
      </w:r>
      <w:r w:rsidR="00260060">
        <w:t xml:space="preserve"> Acute pain usually</w:t>
      </w:r>
      <w:r w:rsidR="006051E9">
        <w:t xml:space="preserve"> consists of nociceptive activity that can be seen to activate somatosensory areas </w:t>
      </w:r>
      <w:r w:rsidR="00260060">
        <w:t xml:space="preserve">(S2, ACC, insula, thalamus and PAS) </w:t>
      </w:r>
      <w:r w:rsidR="006051E9">
        <w:t xml:space="preserve">in functional brain imaging studies. </w:t>
      </w:r>
      <w:r w:rsidR="00260060">
        <w:t xml:space="preserve">The experience of acute pain may be modulated by mood, attention and expectations. Pain lasting more than three months or </w:t>
      </w:r>
      <w:r w:rsidR="004642D3">
        <w:t>that it recurs</w:t>
      </w:r>
      <w:r w:rsidR="000F6617">
        <w:t>,</w:t>
      </w:r>
      <w:r w:rsidR="004642D3">
        <w:t xml:space="preserve"> is considered chronic pain. In brain imaging studies</w:t>
      </w:r>
      <w:r w:rsidR="000F6617">
        <w:t>,</w:t>
      </w:r>
      <w:r w:rsidR="004642D3">
        <w:t xml:space="preserve"> there seems to be a shift of activation from sensory networks towards the emotional networks in chronic pain</w:t>
      </w:r>
      <w:r w:rsidR="004711CC">
        <w:fldChar w:fldCharType="begin">
          <w:fldData xml:space="preserve">PEVuZE5vdGU+PENpdGU+PEF1dGhvcj5IYXNobWk8L0F1dGhvcj48WWVhcj4yMDEzPC9ZZWFyPjxS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</w:fldData>
        </w:fldChar>
      </w:r>
      <w:r w:rsidR="004711CC">
        <w:instrText xml:space="preserve"> ADDIN EN.CITE </w:instrText>
      </w:r>
      <w:r w:rsidR="004711CC">
        <w:fldChar w:fldCharType="begin">
          <w:fldData xml:space="preserve">PEVuZE5vdGU+PENpdGU+PEF1dGhvcj5IYXNobWk8L0F1dGhvcj48WWVhcj4yMDEzPC9ZZWFyPjxS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</w:fldData>
        </w:fldChar>
      </w:r>
      <w:r w:rsidR="004711CC">
        <w:instrText xml:space="preserve"> ADDIN EN.CITE.DATA </w:instrText>
      </w:r>
      <w:r w:rsidR="004711CC">
        <w:fldChar w:fldCharType="end"/>
      </w:r>
      <w:r w:rsidR="004711CC">
        <w:fldChar w:fldCharType="separate"/>
      </w:r>
      <w:r w:rsidR="004711CC">
        <w:rPr>
          <w:noProof/>
        </w:rPr>
        <w:t>[1]</w:t>
      </w:r>
      <w:r w:rsidR="004711CC">
        <w:fldChar w:fldCharType="end"/>
      </w:r>
      <w:r w:rsidR="004642D3">
        <w:t xml:space="preserve">. Pain activates classic fight or flight responses that prepare the body to protect itself. The physiological responses </w:t>
      </w:r>
      <w:r w:rsidR="00574FE4">
        <w:t xml:space="preserve">can be also felt on the </w:t>
      </w:r>
      <w:commentRangeStart w:id="0"/>
      <w:r w:rsidR="00574FE4">
        <w:t>body.</w:t>
      </w:r>
      <w:commentRangeEnd w:id="0"/>
      <w:r w:rsidR="000F6617">
        <w:rPr>
          <w:rStyle w:val="CommentReference"/>
        </w:rPr>
        <w:commentReference w:id="0"/>
      </w:r>
      <w:r w:rsidR="00574FE4">
        <w:t xml:space="preserve"> </w:t>
      </w:r>
    </w:p>
    <w:p w14:paraId="03355B59" w14:textId="77777777" w:rsidR="00574FE4" w:rsidRDefault="00574FE4" w:rsidP="007677E7">
      <w:pPr>
        <w:spacing w:line="480" w:lineRule="auto"/>
      </w:pPr>
    </w:p>
    <w:p w14:paraId="30FE1882" w14:textId="1EE5F1B7" w:rsidR="00BF0781" w:rsidRDefault="00574FE4" w:rsidP="007677E7">
      <w:pPr>
        <w:spacing w:line="480" w:lineRule="auto"/>
      </w:pPr>
      <w:r>
        <w:t>Emotions prepare us for action and influence our behavior</w:t>
      </w:r>
      <w:r w:rsidR="009B08FF">
        <w:t xml:space="preserve">. </w:t>
      </w:r>
      <w:r w:rsidR="00BF0781">
        <w:t>Emotions are often accompanied by bodily</w:t>
      </w:r>
      <w:r w:rsidR="009B08FF">
        <w:t xml:space="preserve"> sensations </w:t>
      </w:r>
      <w:r w:rsidR="00BF0781">
        <w:t xml:space="preserve">that </w:t>
      </w:r>
      <w:r w:rsidR="009B08FF">
        <w:t xml:space="preserve">may be due to physiological reactions to the same activator. </w:t>
      </w:r>
      <w:r w:rsidR="00BF0781">
        <w:t>Behind these sensations are for example a</w:t>
      </w:r>
      <w:r w:rsidR="009B08FF">
        <w:t xml:space="preserve">ctivation of the autonomic nervous system, increasing heart rate and breathing. </w:t>
      </w:r>
      <w:r w:rsidR="000F6617">
        <w:t>This</w:t>
      </w:r>
      <w:r w:rsidR="009B08FF">
        <w:t xml:space="preserve"> in order to make the body ready</w:t>
      </w:r>
      <w:r w:rsidR="00BF0781">
        <w:t xml:space="preserve"> to react</w:t>
      </w:r>
      <w:r w:rsidR="009B08FF">
        <w:t xml:space="preserve">. </w:t>
      </w:r>
      <w:commentRangeStart w:id="1"/>
      <w:commentRangeStart w:id="2"/>
      <w:r w:rsidR="009B08FF">
        <w:t>These</w:t>
      </w:r>
      <w:commentRangeEnd w:id="1"/>
      <w:r w:rsidR="00624ADC">
        <w:rPr>
          <w:rStyle w:val="CommentReference"/>
        </w:rPr>
        <w:commentReference w:id="1"/>
      </w:r>
      <w:commentRangeEnd w:id="2"/>
      <w:r w:rsidR="00D36767">
        <w:rPr>
          <w:rStyle w:val="CommentReference"/>
        </w:rPr>
        <w:commentReference w:id="2"/>
      </w:r>
      <w:r w:rsidR="009B08FF">
        <w:t xml:space="preserve"> sensations can be defined in bodily sensation maps (BSMs). </w:t>
      </w:r>
      <w:r w:rsidR="00BA15F5">
        <w:t xml:space="preserve">Participants are shown human silhouettes and emotional words. They are asked to paint those body areas whose activity is either activated or downregulated while having each feeling. </w:t>
      </w:r>
      <w:r w:rsidR="00BF0781">
        <w:t xml:space="preserve"> BMSs are very specific for basic feelings. </w:t>
      </w:r>
      <w:r w:rsidR="007F7994">
        <w:t xml:space="preserve">These maps are not related to cultural or linguistic background and are so thought to be part of the somatosensory </w:t>
      </w:r>
      <w:r w:rsidR="00223AC7">
        <w:t xml:space="preserve">system and somatotopic maps. </w:t>
      </w:r>
      <w:r w:rsidR="007F7994">
        <w:t xml:space="preserve">   </w:t>
      </w:r>
      <w:r w:rsidR="00BF0781">
        <w:t xml:space="preserve"> </w:t>
      </w:r>
    </w:p>
    <w:p w14:paraId="1EFF0F65" w14:textId="77777777" w:rsidR="00BF0781" w:rsidRDefault="00BF0781" w:rsidP="007677E7">
      <w:pPr>
        <w:spacing w:line="480" w:lineRule="auto"/>
      </w:pPr>
    </w:p>
    <w:p w14:paraId="133EDACC" w14:textId="76DD42F2" w:rsidR="000F6617" w:rsidRDefault="000F6617" w:rsidP="007677E7">
      <w:pPr>
        <w:spacing w:line="480" w:lineRule="auto"/>
      </w:pPr>
      <w:r>
        <w:t>Previously, bodily sensations of emotions using</w:t>
      </w:r>
      <w:r w:rsidR="00AE3673">
        <w:t xml:space="preserve"> BMS</w:t>
      </w:r>
      <w:r>
        <w:t>s</w:t>
      </w:r>
      <w:r w:rsidR="00AE3673">
        <w:t xml:space="preserve"> have been studied in healthy populations in different social</w:t>
      </w:r>
      <w:r w:rsidR="00BA15F5">
        <w:t xml:space="preserve"> and cultural</w:t>
      </w:r>
      <w:r w:rsidR="00AE3673">
        <w:t xml:space="preserve"> contexts </w:t>
      </w:r>
      <w:r>
        <w:t>(REF)</w:t>
      </w:r>
      <w:r w:rsidR="00AE3673">
        <w:t>and</w:t>
      </w:r>
      <w:r>
        <w:t xml:space="preserve"> also</w:t>
      </w:r>
      <w:r w:rsidR="00AE3673">
        <w:t xml:space="preserve"> in a group of schizophrenia patients</w:t>
      </w:r>
      <w:r w:rsidR="004711CC">
        <w:fldChar w:fldCharType="begin"/>
      </w:r>
      <w:r w:rsidR="004711CC">
        <w:instrText xml:space="preserve"> ADDIN EN.CITE &lt;EndNote&gt;&lt;Cite&gt;&lt;Author&gt;Torregrossa&lt;/Author&gt;&lt;Year&gt;2019&lt;/Year&gt;&lt;RecNum&gt;6&lt;/RecNum&gt;&lt;DisplayText&gt;[2]&lt;/DisplayText&gt;&lt;record&gt;&lt;rec-number&gt;6&lt;/rec-number&gt;&lt;foreign-keys&gt;&lt;key app="EN" db-id="tt5vsxawcz5dt7e92at50rwete02r22eztsd" timestamp="1606479515"&gt;6&lt;/key&gt;&lt;key app="ENWeb" db-id=""&gt;0&lt;/key&gt;&lt;/foreign-keys&gt;&lt;ref-type name="Journal Article"&gt;17&lt;/ref-type&gt;&lt;contributors&gt;&lt;authors&gt;&lt;author&gt;Torregrossa, L. J.&lt;/author&gt;&lt;author&gt;Snodgress, M. A.&lt;/author&gt;&lt;author&gt;Hong, S. J.&lt;/author&gt;&lt;author&gt;Nichols, H. S.&lt;/author&gt;&lt;author&gt;Glerean, E.&lt;/author&gt;&lt;author&gt;Nummenmaa, L.&lt;/author&gt;&lt;author&gt;Park, S.&lt;/author&gt;&lt;/authors&gt;&lt;/contributors&gt;&lt;auth-address&gt;Department of Psychology, Vanderbilt University, Nashville, TN.&amp;#xD;Human Emotion Systems Laboratory, University of Turku, Turku, Finland.&amp;#xD;Global Academy for Future Civilizations, Kyung Hee University, Seoul, Korea.&lt;/auth-address&gt;&lt;titles&gt;&lt;title&gt;Anomalous Bodily Maps of Emotions in Schizophrenia&lt;/title&gt;&lt;secondary-title&gt;Schizophr Bull&lt;/secondary-title&gt;&lt;/titles&gt;&lt;periodical&gt;&lt;full-title&gt;Schizophr Bull&lt;/full-title&gt;&lt;/periodical&gt;&lt;pages&gt;1060-1067&lt;/pages&gt;&lt;volume&gt;45&lt;/volume&gt;&lt;number&gt;5&lt;/number&gt;&lt;edition&gt;2018/12/15&lt;/edition&gt;&lt;keywords&gt;&lt;keyword&gt;Adult&lt;/keyword&gt;&lt;keyword&gt;Case-Control Studies&lt;/keyword&gt;&lt;keyword&gt;Discriminant Analysis&lt;/keyword&gt;&lt;keyword&gt;*Emotions&lt;/keyword&gt;&lt;keyword&gt;Female&lt;/keyword&gt;&lt;keyword&gt;Humans&lt;/keyword&gt;&lt;keyword&gt;*Interoception&lt;/keyword&gt;&lt;keyword&gt;Male&lt;/keyword&gt;&lt;keyword&gt;Middle Aged&lt;/keyword&gt;&lt;keyword&gt;Schizophrenia/*physiopathology&lt;/keyword&gt;&lt;keyword&gt;Sensation&lt;/keyword&gt;&lt;keyword&gt;*bodily self&lt;/keyword&gt;&lt;keyword&gt;*embodiment&lt;/keyword&gt;&lt;keyword&gt;*schizophrenia&lt;/keyword&gt;&lt;keyword&gt;*self-disturbance&lt;/keyword&gt;&lt;keyword&gt;*somatic&lt;/keyword&gt;&lt;/keywords&gt;&lt;dates&gt;&lt;year&gt;2019&lt;/year&gt;&lt;pub-dates&gt;&lt;date&gt;Sep 11&lt;/date&gt;&lt;/pub-dates&gt;&lt;/dates&gt;&lt;isbn&gt;1745-1701 (Electronic)&amp;#xD;0586-7614 (Linking)&lt;/isbn&gt;&lt;accession-num&gt;30551180&lt;/accession-num&gt;&lt;urls&gt;&lt;related-urls&gt;&lt;url&gt;https://www.ncbi.nlm.nih.gov/pubmed/30551180&lt;/url&gt;&lt;/related-urls&gt;&lt;/urls&gt;&lt;custom2&gt;PMC6737484&lt;/custom2&gt;&lt;electronic-resource-num&gt;10.1093/schbul/sby179&lt;/electronic-resource-num&gt;&lt;/record&gt;&lt;/Cite&gt;&lt;/EndNote&gt;</w:instrText>
      </w:r>
      <w:r w:rsidR="004711CC">
        <w:fldChar w:fldCharType="separate"/>
      </w:r>
      <w:r w:rsidR="004711CC">
        <w:rPr>
          <w:noProof/>
        </w:rPr>
        <w:t>[2]</w:t>
      </w:r>
      <w:r w:rsidR="004711CC">
        <w:fldChar w:fldCharType="end"/>
      </w:r>
      <w:r w:rsidR="00AE3673">
        <w:t xml:space="preserve">.  </w:t>
      </w:r>
      <w:r w:rsidR="00223AC7">
        <w:t xml:space="preserve">In </w:t>
      </w:r>
      <w:r w:rsidR="00223AC7">
        <w:lastRenderedPageBreak/>
        <w:t>schizophrenia</w:t>
      </w:r>
      <w:r>
        <w:t>,</w:t>
      </w:r>
      <w:r w:rsidR="00223AC7">
        <w:t xml:space="preserve"> the bodily sensations and experience of feelings are often abnormal. These anomalous changes </w:t>
      </w:r>
      <w:r>
        <w:t>were</w:t>
      </w:r>
      <w:r w:rsidR="00223AC7">
        <w:t xml:space="preserve"> also seen on BMSs.</w:t>
      </w:r>
      <w:r>
        <w:t xml:space="preserve"> Considering both the sensory input from nociceptors and the crucial role of emotion in pain, chronic pain patients would be a highly interesting group to study using BMSs.</w:t>
      </w:r>
    </w:p>
    <w:p w14:paraId="12C8A01C" w14:textId="77777777" w:rsidR="000F6617" w:rsidRDefault="000F6617" w:rsidP="007677E7">
      <w:pPr>
        <w:spacing w:line="480" w:lineRule="auto"/>
      </w:pPr>
    </w:p>
    <w:p w14:paraId="696CC51D" w14:textId="38EB457D" w:rsidR="00AC3D25" w:rsidRDefault="00223AC7" w:rsidP="007677E7">
      <w:pPr>
        <w:spacing w:line="480" w:lineRule="auto"/>
      </w:pPr>
      <w:r>
        <w:t xml:space="preserve"> The activation of brain circuits may be altered in chronic pain. These alterations may vary between different chronic pain states like complex regional pain syndrome (CRPS), chronic back pain</w:t>
      </w:r>
      <w:r w:rsidR="000F6617">
        <w:t xml:space="preserve"> (CBP)</w:t>
      </w:r>
      <w:r w:rsidR="00F066DE">
        <w:t xml:space="preserve"> or fibromyalgia. </w:t>
      </w:r>
    </w:p>
    <w:p w14:paraId="0B09B0B2" w14:textId="648BFCC4" w:rsidR="00AE3673" w:rsidRDefault="00F066DE" w:rsidP="007677E7">
      <w:pPr>
        <w:spacing w:line="480" w:lineRule="auto"/>
      </w:pPr>
      <w:r>
        <w:t xml:space="preserve">CRPS patients have been shown to have often negative feelings towards the affected limp. Neglect symptoms and body perception disturbances are also common. </w:t>
      </w:r>
      <w:r w:rsidR="00EF2A53">
        <w:t xml:space="preserve">Fibromyalgia is a </w:t>
      </w:r>
      <w:r w:rsidR="00BD724C">
        <w:t xml:space="preserve">chronic pain state characterized by high sensitivity to touch particularly to pressure. Pain is usually widespread and felt in the muscles. Patients are usually easily fatigued and prone to have depression and sleep problems. </w:t>
      </w:r>
      <w:r w:rsidR="004E09B5">
        <w:t xml:space="preserve">CBP patients are a </w:t>
      </w:r>
      <w:r w:rsidR="00AE3673">
        <w:t xml:space="preserve">quite heterogenic group. </w:t>
      </w:r>
      <w:proofErr w:type="gramStart"/>
      <w:r w:rsidR="00AE3673">
        <w:t>Usually</w:t>
      </w:r>
      <w:proofErr w:type="gramEnd"/>
      <w:r w:rsidR="00AE3673">
        <w:t xml:space="preserve"> patients have psychosocial symptoms and motion pattern dysfunctions. </w:t>
      </w:r>
    </w:p>
    <w:p w14:paraId="39FE49D8" w14:textId="211D1F17" w:rsidR="007C664C" w:rsidRDefault="00841DF7" w:rsidP="007677E7">
      <w:pPr>
        <w:spacing w:line="480" w:lineRule="auto"/>
      </w:pPr>
      <w:r>
        <w:t>Pain c</w:t>
      </w:r>
      <w:r w:rsidR="0073316C">
        <w:t>an affect</w:t>
      </w:r>
      <w:r>
        <w:t xml:space="preserve"> </w:t>
      </w:r>
      <w:proofErr w:type="gramStart"/>
      <w:r>
        <w:t>e.g.</w:t>
      </w:r>
      <w:proofErr w:type="gramEnd"/>
      <w:r>
        <w:t xml:space="preserve"> behavior, mood and autonomic responses. In chronic pain changes in the central nervous system can also be seen. </w:t>
      </w:r>
      <w:r w:rsidR="0073316C">
        <w:t xml:space="preserve">Emotions and pain seem to be interwoven. </w:t>
      </w:r>
      <w:commentRangeStart w:id="3"/>
      <w:r w:rsidR="0073316C">
        <w:t>We</w:t>
      </w:r>
      <w:commentRangeEnd w:id="3"/>
      <w:r w:rsidR="0073316C">
        <w:rPr>
          <w:rStyle w:val="CommentReference"/>
        </w:rPr>
        <w:commentReference w:id="3"/>
      </w:r>
      <w:r w:rsidR="0073316C">
        <w:t xml:space="preserve"> evaluated depression, anxiety and BMSs in chronic pain </w:t>
      </w:r>
      <w:commentRangeStart w:id="4"/>
      <w:r w:rsidR="0073316C">
        <w:t>patients</w:t>
      </w:r>
      <w:commentRangeEnd w:id="4"/>
      <w:r w:rsidR="000F6617">
        <w:rPr>
          <w:rStyle w:val="CommentReference"/>
        </w:rPr>
        <w:commentReference w:id="4"/>
      </w:r>
      <w:r w:rsidR="0073316C">
        <w:t>.</w:t>
      </w:r>
      <w:r>
        <w:t xml:space="preserve"> </w:t>
      </w:r>
      <w:r w:rsidR="00D36767">
        <w:t>We hypothesize that the emotiona</w:t>
      </w:r>
      <w:r>
        <w:t>l</w:t>
      </w:r>
      <w:r w:rsidR="00D36767">
        <w:t xml:space="preserve"> maps differ between pain patients and healthy controls and that this may </w:t>
      </w:r>
      <w:r>
        <w:t xml:space="preserve">lead to new ways to evaluate and treat pain. </w:t>
      </w:r>
    </w:p>
    <w:p w14:paraId="753E6B9A" w14:textId="17A28264" w:rsidR="00ED05DF" w:rsidRPr="00272A49" w:rsidRDefault="005C2AE9" w:rsidP="007677E7">
      <w:pPr>
        <w:spacing w:line="480" w:lineRule="auto"/>
        <w:rPr>
          <w:lang w:val="fi-FI"/>
        </w:rPr>
      </w:pPr>
      <w:r w:rsidRPr="00272A49">
        <w:rPr>
          <w:lang w:val="fi-FI"/>
        </w:rPr>
        <w:t xml:space="preserve">-kroonisen kivun vaikutukset mielialaan, </w:t>
      </w:r>
      <w:r w:rsidR="005C13AA" w:rsidRPr="00272A49">
        <w:rPr>
          <w:lang w:val="fi-FI"/>
        </w:rPr>
        <w:t>ja kognitiiviseen toimintakykyyn</w:t>
      </w:r>
    </w:p>
    <w:p w14:paraId="47526B24" w14:textId="6EFA4037" w:rsidR="00ED05DF" w:rsidRPr="00272A49" w:rsidRDefault="00ED05DF" w:rsidP="007677E7">
      <w:pPr>
        <w:spacing w:line="480" w:lineRule="auto"/>
        <w:rPr>
          <w:lang w:val="fi-FI"/>
        </w:rPr>
      </w:pPr>
      <w:r w:rsidRPr="00272A49">
        <w:rPr>
          <w:lang w:val="fi-FI"/>
        </w:rPr>
        <w:t>-kivun muutos verkoissa tarkemmin</w:t>
      </w:r>
    </w:p>
    <w:p w14:paraId="117E7053" w14:textId="6CBCBE44" w:rsidR="00ED05DF" w:rsidRPr="00272A49" w:rsidRDefault="00ED05DF" w:rsidP="007677E7">
      <w:pPr>
        <w:spacing w:line="480" w:lineRule="auto"/>
        <w:rPr>
          <w:lang w:val="fi-FI"/>
        </w:rPr>
      </w:pPr>
      <w:r w:rsidRPr="00272A49">
        <w:rPr>
          <w:lang w:val="fi-FI"/>
        </w:rPr>
        <w:t xml:space="preserve">-FM ja CRPS aivo ja </w:t>
      </w:r>
      <w:proofErr w:type="spellStart"/>
      <w:r w:rsidRPr="00272A49">
        <w:rPr>
          <w:lang w:val="fi-FI"/>
        </w:rPr>
        <w:t>psl</w:t>
      </w:r>
      <w:proofErr w:type="spellEnd"/>
      <w:r w:rsidRPr="00272A49">
        <w:rPr>
          <w:lang w:val="fi-FI"/>
        </w:rPr>
        <w:t xml:space="preserve"> vaikutukset vielä laajemmin</w:t>
      </w:r>
    </w:p>
    <w:p w14:paraId="0D8002E7" w14:textId="4B83B5C3" w:rsidR="00ED05DF" w:rsidRPr="00272A49" w:rsidRDefault="00ED05DF" w:rsidP="007677E7">
      <w:pPr>
        <w:spacing w:line="480" w:lineRule="auto"/>
        <w:rPr>
          <w:lang w:val="fi-FI"/>
        </w:rPr>
      </w:pPr>
      <w:r w:rsidRPr="00272A49">
        <w:rPr>
          <w:lang w:val="fi-FI"/>
        </w:rPr>
        <w:t xml:space="preserve">-Muuttuvatko kartat, onko kiputiloilla </w:t>
      </w:r>
      <w:proofErr w:type="gramStart"/>
      <w:r w:rsidRPr="00272A49">
        <w:rPr>
          <w:lang w:val="fi-FI"/>
        </w:rPr>
        <w:t>eroa  -</w:t>
      </w:r>
      <w:proofErr w:type="gramEnd"/>
      <w:r w:rsidRPr="00272A49">
        <w:rPr>
          <w:lang w:val="fi-FI"/>
        </w:rPr>
        <w:t xml:space="preserve">&gt; voiko käyttää vaikeusasteen/keston </w:t>
      </w:r>
      <w:proofErr w:type="spellStart"/>
      <w:r w:rsidRPr="00272A49">
        <w:rPr>
          <w:lang w:val="fi-FI"/>
        </w:rPr>
        <w:t>evaluaatiossa</w:t>
      </w:r>
      <w:proofErr w:type="spellEnd"/>
      <w:r w:rsidRPr="00272A49">
        <w:rPr>
          <w:lang w:val="fi-FI"/>
        </w:rPr>
        <w:t xml:space="preserve">?  Hoidon vaikutuksen seurannassa? Miten vaikuttaisi hoitoon. </w:t>
      </w:r>
    </w:p>
    <w:p w14:paraId="1F7C9660" w14:textId="1FA16775" w:rsidR="00624ADC" w:rsidRDefault="00624ADC" w:rsidP="007677E7">
      <w:pPr>
        <w:spacing w:line="480" w:lineRule="auto"/>
        <w:rPr>
          <w:lang w:val="fi-FI"/>
        </w:rPr>
      </w:pPr>
      <w:r w:rsidRPr="00624ADC">
        <w:rPr>
          <w:highlight w:val="yellow"/>
          <w:lang w:val="fi-FI"/>
        </w:rPr>
        <w:lastRenderedPageBreak/>
        <w:t xml:space="preserve">Mieti vielä intron kappaleiden järjestystä. Minusta 2 ensimmäistä kappaletta </w:t>
      </w:r>
      <w:proofErr w:type="gramStart"/>
      <w:r w:rsidRPr="00624ADC">
        <w:rPr>
          <w:highlight w:val="yellow"/>
          <w:lang w:val="fi-FI"/>
        </w:rPr>
        <w:t>ovat</w:t>
      </w:r>
      <w:proofErr w:type="gramEnd"/>
      <w:r w:rsidRPr="00624ADC">
        <w:rPr>
          <w:highlight w:val="yellow"/>
          <w:lang w:val="fi-FI"/>
        </w:rPr>
        <w:t xml:space="preserve"> oikeassa järjestyksessä, mutta sen jälkeen tulevat eivät ehkä. Viimeisessä kappaleessa tulisi yrittää vetää yhteen aiemmin sanottua ja kertoa sitten mitkä olivat tutkimuksemme hypoteesit.</w:t>
      </w:r>
    </w:p>
    <w:p w14:paraId="0E0AC1A8" w14:textId="6FA0F416" w:rsidR="006B57F9" w:rsidRPr="00272A49" w:rsidRDefault="006B57F9" w:rsidP="007677E7">
      <w:pPr>
        <w:spacing w:line="480" w:lineRule="auto"/>
        <w:rPr>
          <w:b/>
          <w:bCs/>
          <w:sz w:val="24"/>
          <w:szCs w:val="24"/>
        </w:rPr>
      </w:pPr>
      <w:r w:rsidRPr="00272A49">
        <w:rPr>
          <w:b/>
          <w:bCs/>
          <w:sz w:val="24"/>
          <w:szCs w:val="24"/>
        </w:rPr>
        <w:t>Methods</w:t>
      </w:r>
    </w:p>
    <w:p w14:paraId="0CC0DEE4" w14:textId="349C86F3" w:rsidR="006B57F9" w:rsidRPr="00272A49" w:rsidRDefault="007677E7" w:rsidP="007677E7">
      <w:pPr>
        <w:spacing w:line="480" w:lineRule="auto"/>
        <w:rPr>
          <w:b/>
          <w:bCs/>
          <w:i/>
          <w:iCs/>
        </w:rPr>
      </w:pPr>
      <w:r w:rsidRPr="00272A49">
        <w:rPr>
          <w:b/>
          <w:bCs/>
          <w:i/>
          <w:iCs/>
        </w:rPr>
        <w:t xml:space="preserve">Participants </w:t>
      </w:r>
    </w:p>
    <w:p w14:paraId="1045A96F" w14:textId="24E8CF56" w:rsidR="004711CC" w:rsidRPr="00272A49" w:rsidRDefault="00272A49" w:rsidP="004711CC">
      <w:pPr>
        <w:spacing w:line="480" w:lineRule="auto"/>
      </w:pPr>
      <w:ins w:id="5" w:author="Microsoft Office User" w:date="2020-11-29T18:04:00Z">
        <w:r>
          <w:t xml:space="preserve">The </w:t>
        </w:r>
      </w:ins>
      <w:ins w:id="6" w:author="Microsoft Office User" w:date="2020-11-29T18:05:00Z">
        <w:r>
          <w:t xml:space="preserve">participants consisted of a control group representing the general population and a group of chronic </w:t>
        </w:r>
      </w:ins>
      <w:ins w:id="7" w:author="Microsoft Office User" w:date="2020-11-29T18:06:00Z">
        <w:r>
          <w:t>pain patients.</w:t>
        </w:r>
      </w:ins>
    </w:p>
    <w:p w14:paraId="0F88A4A9" w14:textId="4D4E182B" w:rsidR="00272A49" w:rsidRPr="009C2BBB" w:rsidRDefault="00272A49" w:rsidP="004711CC">
      <w:pPr>
        <w:spacing w:line="480" w:lineRule="auto"/>
        <w:rPr>
          <w:ins w:id="8" w:author="Microsoft Office User" w:date="2020-11-29T18:06:00Z"/>
          <w:i/>
          <w:rPrChange w:id="9" w:author="Microsoft Office User" w:date="2020-11-29T18:15:00Z">
            <w:rPr>
              <w:ins w:id="10" w:author="Microsoft Office User" w:date="2020-11-29T18:06:00Z"/>
            </w:rPr>
          </w:rPrChange>
        </w:rPr>
      </w:pPr>
      <w:ins w:id="11" w:author="Microsoft Office User" w:date="2020-11-29T18:06:00Z">
        <w:r w:rsidRPr="009C2BBB">
          <w:rPr>
            <w:i/>
            <w:rPrChange w:id="12" w:author="Microsoft Office User" w:date="2020-11-29T18:15:00Z">
              <w:rPr/>
            </w:rPrChange>
          </w:rPr>
          <w:t xml:space="preserve">The control </w:t>
        </w:r>
        <w:proofErr w:type="gramStart"/>
        <w:r w:rsidRPr="009C2BBB">
          <w:rPr>
            <w:i/>
            <w:rPrChange w:id="13" w:author="Microsoft Office User" w:date="2020-11-29T18:15:00Z">
              <w:rPr/>
            </w:rPrChange>
          </w:rPr>
          <w:t>group</w:t>
        </w:r>
        <w:proofErr w:type="gramEnd"/>
      </w:ins>
    </w:p>
    <w:p w14:paraId="22866A39" w14:textId="0C496E8B" w:rsidR="004711CC" w:rsidRPr="00272A49" w:rsidRDefault="004711CC" w:rsidP="004711CC">
      <w:pPr>
        <w:spacing w:line="480" w:lineRule="auto"/>
      </w:pPr>
      <w:r w:rsidRPr="00272A49">
        <w:t xml:space="preserve">The </w:t>
      </w:r>
      <w:ins w:id="14" w:author="Microsoft Office User" w:date="2020-11-29T18:06:00Z">
        <w:r w:rsidR="00272A49">
          <w:t xml:space="preserve">participants of the </w:t>
        </w:r>
      </w:ins>
      <w:r w:rsidRPr="00272A49">
        <w:t xml:space="preserve">control group </w:t>
      </w:r>
      <w:del w:id="15" w:author="Microsoft Office User" w:date="2020-11-29T18:07:00Z">
        <w:r w:rsidRPr="00272A49" w:rsidDel="00272A49">
          <w:delText xml:space="preserve">was collected at the University of Turku. They </w:delText>
        </w:r>
      </w:del>
      <w:r w:rsidRPr="00272A49">
        <w:t>were recruited from student mailing lists, social media and message boards.</w:t>
      </w:r>
      <w:ins w:id="16" w:author="Microsoft Office User" w:date="2020-11-29T18:07:00Z">
        <w:r w:rsidR="00272A49">
          <w:t xml:space="preserve"> </w:t>
        </w:r>
        <w:r w:rsidR="00272A49" w:rsidRPr="00272A49">
          <w:t>at the University of Turku</w:t>
        </w:r>
      </w:ins>
      <w:r w:rsidRPr="00272A49">
        <w:t xml:space="preserve"> </w:t>
      </w:r>
      <w:commentRangeStart w:id="17"/>
      <w:commentRangeStart w:id="18"/>
      <w:r w:rsidRPr="00272A49">
        <w:t xml:space="preserve">There </w:t>
      </w:r>
      <w:del w:id="19" w:author="Microsoft Office User" w:date="2020-11-29T18:07:00Z">
        <w:r w:rsidRPr="00272A49" w:rsidDel="00272A49">
          <w:delText xml:space="preserve">was </w:delText>
        </w:r>
      </w:del>
      <w:ins w:id="20" w:author="Microsoft Office User" w:date="2020-11-29T18:07:00Z">
        <w:r w:rsidR="00272A49">
          <w:t>were</w:t>
        </w:r>
        <w:r w:rsidR="00272A49" w:rsidRPr="00272A49">
          <w:t xml:space="preserve"> </w:t>
        </w:r>
      </w:ins>
      <w:r w:rsidRPr="00272A49">
        <w:t>no exclusion criteria</w:t>
      </w:r>
      <w:ins w:id="21" w:author="Microsoft Office User" w:date="2020-11-29T18:07:00Z">
        <w:r w:rsidR="00272A49">
          <w:t>.</w:t>
        </w:r>
      </w:ins>
      <w:del w:id="22" w:author="Microsoft Office User" w:date="2020-11-29T18:07:00Z">
        <w:r w:rsidRPr="00272A49" w:rsidDel="00272A49">
          <w:delText xml:space="preserve"> for controls</w:delText>
        </w:r>
        <w:commentRangeEnd w:id="17"/>
        <w:r w:rsidDel="00272A49">
          <w:rPr>
            <w:rStyle w:val="CommentReference"/>
          </w:rPr>
          <w:commentReference w:id="17"/>
        </w:r>
      </w:del>
      <w:commentRangeEnd w:id="18"/>
      <w:r w:rsidR="0091753D">
        <w:rPr>
          <w:rStyle w:val="CommentReference"/>
        </w:rPr>
        <w:commentReference w:id="18"/>
      </w:r>
      <w:del w:id="23" w:author="Microsoft Office User" w:date="2020-11-29T18:07:00Z">
        <w:r w:rsidRPr="00272A49" w:rsidDel="00272A49">
          <w:delText>.</w:delText>
        </w:r>
      </w:del>
      <w:r w:rsidRPr="00272A49">
        <w:t xml:space="preserve"> </w:t>
      </w:r>
      <w:del w:id="24" w:author="Microsoft Office User" w:date="2020-11-29T18:09:00Z">
        <w:r w:rsidRPr="00272A49" w:rsidDel="00272A49">
          <w:delText>I</w:delText>
        </w:r>
      </w:del>
      <w:ins w:id="25" w:author="Microsoft Office User" w:date="2020-11-29T18:08:00Z">
        <w:r w:rsidR="00272A49">
          <w:t>First, the</w:t>
        </w:r>
      </w:ins>
      <w:ins w:id="26" w:author="Microsoft Office User" w:date="2020-11-29T18:09:00Z">
        <w:r w:rsidR="00272A49">
          <w:t xml:space="preserve"> controls were asked whether they had any current acute pain. In</w:t>
        </w:r>
      </w:ins>
      <w:del w:id="27" w:author="Microsoft Office User" w:date="2020-11-29T18:09:00Z">
        <w:r w:rsidRPr="00272A49" w:rsidDel="00272A49">
          <w:delText>n</w:delText>
        </w:r>
      </w:del>
      <w:r w:rsidRPr="00272A49">
        <w:t xml:space="preserve"> case the controls </w:t>
      </w:r>
      <w:del w:id="28" w:author="Microsoft Office User" w:date="2020-11-29T18:09:00Z">
        <w:r w:rsidRPr="00272A49" w:rsidDel="00272A49">
          <w:delText>reported acute pain</w:delText>
        </w:r>
      </w:del>
      <w:ins w:id="29" w:author="Microsoft Office User" w:date="2020-11-29T18:09:00Z">
        <w:r w:rsidR="00272A49">
          <w:t>asked in the posi</w:t>
        </w:r>
      </w:ins>
      <w:ins w:id="30" w:author="Microsoft Office User" w:date="2020-11-29T18:10:00Z">
        <w:r w:rsidR="00272A49">
          <w:t>tive</w:t>
        </w:r>
      </w:ins>
      <w:r w:rsidRPr="00272A49">
        <w:t xml:space="preserve">, they were </w:t>
      </w:r>
      <w:del w:id="31" w:author="Microsoft Office User" w:date="2020-11-29T18:10:00Z">
        <w:r w:rsidRPr="00272A49" w:rsidDel="00272A49">
          <w:delText xml:space="preserve">assessed </w:delText>
        </w:r>
      </w:del>
      <w:ins w:id="32" w:author="Microsoft Office User" w:date="2020-11-29T18:10:00Z">
        <w:r w:rsidR="00272A49">
          <w:t>asked to answer</w:t>
        </w:r>
        <w:r w:rsidR="00272A49" w:rsidRPr="00272A49">
          <w:t xml:space="preserve"> </w:t>
        </w:r>
      </w:ins>
      <w:del w:id="33" w:author="Microsoft Office User" w:date="2020-11-29T18:10:00Z">
        <w:r w:rsidRPr="00272A49" w:rsidDel="00272A49">
          <w:delText xml:space="preserve">with </w:delText>
        </w:r>
      </w:del>
      <w:r w:rsidRPr="00272A49">
        <w:t>the Brief Pain Inventory (BPI)</w:t>
      </w:r>
      <w:ins w:id="34" w:author="Microsoft Office User" w:date="2020-11-29T18:10:00Z">
        <w:r w:rsidR="00272A49">
          <w:t xml:space="preserve"> (REF)</w:t>
        </w:r>
      </w:ins>
      <w:r w:rsidRPr="00272A49">
        <w:t xml:space="preserve">. </w:t>
      </w:r>
      <w:del w:id="35" w:author="Microsoft Office User" w:date="2020-11-29T18:10:00Z">
        <w:r w:rsidRPr="00272A49" w:rsidDel="00272A49">
          <w:delText xml:space="preserve">Controls </w:delText>
        </w:r>
      </w:del>
      <w:ins w:id="36" w:author="Microsoft Office User" w:date="2020-11-29T18:10:00Z">
        <w:r w:rsidR="00272A49">
          <w:t>They</w:t>
        </w:r>
        <w:r w:rsidR="00272A49" w:rsidRPr="00272A49">
          <w:t xml:space="preserve"> </w:t>
        </w:r>
      </w:ins>
      <w:r w:rsidRPr="00272A49">
        <w:t xml:space="preserve">were asked </w:t>
      </w:r>
      <w:ins w:id="37" w:author="Microsoft Office User" w:date="2020-11-29T18:10:00Z">
        <w:r w:rsidR="00272A49">
          <w:t>whet</w:t>
        </w:r>
        <w:r w:rsidR="009C2BBB">
          <w:t>her they had a</w:t>
        </w:r>
      </w:ins>
      <w:ins w:id="38" w:author="Microsoft Office User" w:date="2020-11-29T18:11:00Z">
        <w:r w:rsidR="009C2BBB">
          <w:t xml:space="preserve">ny </w:t>
        </w:r>
      </w:ins>
      <w:del w:id="39" w:author="Microsoft Office User" w:date="2020-11-29T18:11:00Z">
        <w:r w:rsidRPr="00272A49" w:rsidDel="009C2BBB">
          <w:delText xml:space="preserve">about </w:delText>
        </w:r>
      </w:del>
      <w:r w:rsidRPr="00272A49">
        <w:t xml:space="preserve">pain </w:t>
      </w:r>
      <w:del w:id="40" w:author="Microsoft Office User" w:date="2020-11-29T18:11:00Z">
        <w:r w:rsidRPr="00272A49" w:rsidDel="009C2BBB">
          <w:delText xml:space="preserve">lasting </w:delText>
        </w:r>
      </w:del>
      <w:ins w:id="41" w:author="Microsoft Office User" w:date="2020-11-29T18:11:00Z">
        <w:r w:rsidR="009C2BBB">
          <w:t xml:space="preserve">that had lasted for </w:t>
        </w:r>
        <w:r w:rsidR="009C2BBB" w:rsidRPr="00272A49">
          <w:t xml:space="preserve"> </w:t>
        </w:r>
      </w:ins>
      <w:r w:rsidRPr="00272A49">
        <w:t>3 months or longer</w:t>
      </w:r>
      <w:del w:id="42" w:author="Microsoft Office User" w:date="2020-11-29T18:12:00Z">
        <w:r w:rsidRPr="00272A49" w:rsidDel="009C2BBB">
          <w:delText>, has there been any pain during the same day or is there acute ongoing pain</w:delText>
        </w:r>
      </w:del>
      <w:ins w:id="43" w:author="Microsoft Office User" w:date="2020-11-29T18:12:00Z">
        <w:r w:rsidR="009C2BBB">
          <w:t xml:space="preserve"> and if so, whether they had a</w:t>
        </w:r>
      </w:ins>
      <w:ins w:id="44" w:author="Microsoft Office User" w:date="2020-11-29T18:13:00Z">
        <w:r w:rsidR="009C2BBB">
          <w:t xml:space="preserve"> h</w:t>
        </w:r>
      </w:ins>
      <w:del w:id="45" w:author="Microsoft Office User" w:date="2020-11-29T18:12:00Z">
        <w:r w:rsidRPr="00272A49" w:rsidDel="009C2BBB">
          <w:delText>. H</w:delText>
        </w:r>
      </w:del>
      <w:r w:rsidRPr="00272A49">
        <w:t>istory of migraine, headache, abdominal pain, back and neck pain, limb and joint pain or menstrual pain</w:t>
      </w:r>
      <w:ins w:id="46" w:author="Microsoft Office User" w:date="2020-11-29T18:15:00Z">
        <w:r w:rsidR="009C2BBB">
          <w:t xml:space="preserve"> (</w:t>
        </w:r>
        <w:commentRangeStart w:id="47"/>
        <w:proofErr w:type="spellStart"/>
        <w:r w:rsidR="009C2BBB">
          <w:t>kysyttiinkö</w:t>
        </w:r>
        <w:proofErr w:type="spellEnd"/>
        <w:r w:rsidR="009C2BBB">
          <w:t xml:space="preserve"> </w:t>
        </w:r>
        <w:proofErr w:type="spellStart"/>
        <w:r w:rsidR="009C2BBB">
          <w:t>tämänkin</w:t>
        </w:r>
        <w:proofErr w:type="spellEnd"/>
        <w:r w:rsidR="009C2BBB">
          <w:t xml:space="preserve"> </w:t>
        </w:r>
        <w:proofErr w:type="spellStart"/>
        <w:r w:rsidR="009C2BBB">
          <w:t>osalta</w:t>
        </w:r>
        <w:proofErr w:type="spellEnd"/>
        <w:r w:rsidR="009C2BBB">
          <w:t xml:space="preserve"> BPI</w:t>
        </w:r>
      </w:ins>
      <w:commentRangeEnd w:id="47"/>
      <w:r w:rsidR="00C64300">
        <w:rPr>
          <w:rStyle w:val="CommentReference"/>
        </w:rPr>
        <w:commentReference w:id="47"/>
      </w:r>
      <w:ins w:id="48" w:author="Microsoft Office User" w:date="2020-11-29T18:15:00Z">
        <w:r w:rsidR="009C2BBB">
          <w:t>)</w:t>
        </w:r>
      </w:ins>
      <w:del w:id="49" w:author="Microsoft Office User" w:date="2020-11-29T18:13:00Z">
        <w:r w:rsidRPr="00272A49" w:rsidDel="009C2BBB">
          <w:delText xml:space="preserve"> was collected</w:delText>
        </w:r>
      </w:del>
      <w:r w:rsidRPr="00272A49">
        <w:t>. The</w:t>
      </w:r>
      <w:ins w:id="50" w:author="Microsoft Office User" w:date="2020-11-29T18:13:00Z">
        <w:r w:rsidR="009C2BBB">
          <w:t>y were also asked to report the</w:t>
        </w:r>
      </w:ins>
      <w:r w:rsidRPr="00272A49">
        <w:t xml:space="preserve"> frequency</w:t>
      </w:r>
      <w:ins w:id="51" w:author="Microsoft Office User" w:date="2020-11-29T18:14:00Z">
        <w:r w:rsidR="009C2BBB">
          <w:t xml:space="preserve"> (</w:t>
        </w:r>
        <w:proofErr w:type="spellStart"/>
        <w:r w:rsidR="009C2BBB">
          <w:t>kuvaa</w:t>
        </w:r>
        <w:proofErr w:type="spellEnd"/>
        <w:r w:rsidR="009C2BBB">
          <w:t xml:space="preserve"> </w:t>
        </w:r>
        <w:proofErr w:type="spellStart"/>
        <w:r w:rsidR="009C2BBB">
          <w:t>tarkemmin</w:t>
        </w:r>
        <w:proofErr w:type="spellEnd"/>
        <w:r w:rsidR="009C2BBB">
          <w:t>)</w:t>
        </w:r>
      </w:ins>
      <w:r w:rsidRPr="00272A49">
        <w:t xml:space="preserve"> and </w:t>
      </w:r>
      <w:del w:id="52" w:author="Microsoft Office User" w:date="2020-11-29T18:14:00Z">
        <w:r w:rsidRPr="00272A49" w:rsidDel="009C2BBB">
          <w:delText xml:space="preserve">quality </w:delText>
        </w:r>
      </w:del>
      <w:ins w:id="53" w:author="Microsoft Office User" w:date="2020-11-29T18:14:00Z">
        <w:r w:rsidR="009C2BBB">
          <w:t>type</w:t>
        </w:r>
        <w:r w:rsidR="009C2BBB" w:rsidRPr="00272A49">
          <w:t xml:space="preserve"> </w:t>
        </w:r>
        <w:r w:rsidR="009C2BBB">
          <w:t>(</w:t>
        </w:r>
        <w:proofErr w:type="spellStart"/>
        <w:r w:rsidR="009C2BBB">
          <w:t>kuvaa</w:t>
        </w:r>
        <w:proofErr w:type="spellEnd"/>
        <w:r w:rsidR="009C2BBB">
          <w:t xml:space="preserve"> </w:t>
        </w:r>
        <w:proofErr w:type="spellStart"/>
        <w:r w:rsidR="009C2BBB">
          <w:t>tarkemmin</w:t>
        </w:r>
        <w:proofErr w:type="spellEnd"/>
        <w:r w:rsidR="009C2BBB">
          <w:t xml:space="preserve">) </w:t>
        </w:r>
      </w:ins>
      <w:r w:rsidRPr="00272A49">
        <w:t>o</w:t>
      </w:r>
      <w:ins w:id="54" w:author="Microsoft Office User" w:date="2020-11-29T18:14:00Z">
        <w:r w:rsidR="009C2BBB">
          <w:t>f</w:t>
        </w:r>
      </w:ins>
      <w:del w:id="55" w:author="Microsoft Office User" w:date="2020-11-29T18:14:00Z">
        <w:r w:rsidRPr="00272A49" w:rsidDel="009C2BBB">
          <w:delText>n</w:delText>
        </w:r>
      </w:del>
      <w:r w:rsidRPr="00272A49">
        <w:t xml:space="preserve"> </w:t>
      </w:r>
      <w:ins w:id="56" w:author="Microsoft Office User" w:date="2020-11-29T18:15:00Z">
        <w:r w:rsidR="009C2BBB">
          <w:t xml:space="preserve">current </w:t>
        </w:r>
      </w:ins>
      <w:r w:rsidRPr="00272A49">
        <w:t>pain medication use</w:t>
      </w:r>
      <w:del w:id="57" w:author="Microsoft Office User" w:date="2020-11-29T18:14:00Z">
        <w:r w:rsidRPr="00272A49" w:rsidDel="009C2BBB">
          <w:delText xml:space="preserve"> was rated</w:delText>
        </w:r>
      </w:del>
      <w:r w:rsidRPr="00272A49">
        <w:t xml:space="preserve">. </w:t>
      </w:r>
    </w:p>
    <w:p w14:paraId="73F1E90C" w14:textId="77777777" w:rsidR="004711CC" w:rsidRPr="00272A49" w:rsidRDefault="004711CC" w:rsidP="007677E7">
      <w:pPr>
        <w:spacing w:line="480" w:lineRule="auto"/>
      </w:pPr>
    </w:p>
    <w:p w14:paraId="5D225852" w14:textId="0FD19813" w:rsidR="009C2BBB" w:rsidRPr="009C2BBB" w:rsidRDefault="009C2BBB" w:rsidP="007677E7">
      <w:pPr>
        <w:spacing w:line="480" w:lineRule="auto"/>
        <w:rPr>
          <w:ins w:id="58" w:author="Microsoft Office User" w:date="2020-11-29T18:15:00Z"/>
          <w:i/>
          <w:rPrChange w:id="59" w:author="Microsoft Office User" w:date="2020-11-29T18:16:00Z">
            <w:rPr>
              <w:ins w:id="60" w:author="Microsoft Office User" w:date="2020-11-29T18:15:00Z"/>
            </w:rPr>
          </w:rPrChange>
        </w:rPr>
      </w:pPr>
      <w:ins w:id="61" w:author="Microsoft Office User" w:date="2020-11-29T18:16:00Z">
        <w:r w:rsidRPr="009C2BBB">
          <w:rPr>
            <w:i/>
            <w:rPrChange w:id="62" w:author="Microsoft Office User" w:date="2020-11-29T18:16:00Z">
              <w:rPr/>
            </w:rPrChange>
          </w:rPr>
          <w:t>Chronic pain patients</w:t>
        </w:r>
      </w:ins>
    </w:p>
    <w:p w14:paraId="70C2559B" w14:textId="6FE852D8" w:rsidR="006B1510" w:rsidRPr="00272A49" w:rsidRDefault="000F6617" w:rsidP="007677E7">
      <w:pPr>
        <w:spacing w:line="480" w:lineRule="auto"/>
        <w:rPr>
          <w:rPrChange w:id="63" w:author="Microsoft Office User" w:date="2020-11-29T18:04:00Z">
            <w:rPr>
              <w:lang w:val="fi-FI"/>
            </w:rPr>
          </w:rPrChange>
        </w:rPr>
      </w:pPr>
      <w:r w:rsidRPr="00272A49">
        <w:t xml:space="preserve">Chronic </w:t>
      </w:r>
      <w:r w:rsidR="00B4453E" w:rsidRPr="00272A49">
        <w:t>Pain p</w:t>
      </w:r>
      <w:r w:rsidR="006B57F9" w:rsidRPr="00272A49">
        <w:t xml:space="preserve">atients </w:t>
      </w:r>
      <w:proofErr w:type="gramStart"/>
      <w:r w:rsidR="007677E7" w:rsidRPr="00272A49">
        <w:t xml:space="preserve">were </w:t>
      </w:r>
      <w:r w:rsidR="006B57F9" w:rsidRPr="00272A49">
        <w:t xml:space="preserve"> recruited</w:t>
      </w:r>
      <w:proofErr w:type="gramEnd"/>
      <w:r w:rsidR="006B57F9" w:rsidRPr="00272A49">
        <w:t xml:space="preserve"> from the</w:t>
      </w:r>
      <w:r w:rsidRPr="00272A49">
        <w:t xml:space="preserve"> Multidisciplinary</w:t>
      </w:r>
      <w:r w:rsidR="006B57F9" w:rsidRPr="00272A49">
        <w:t xml:space="preserve"> Pain Clinic of </w:t>
      </w:r>
      <w:ins w:id="64" w:author="Microsoft Office User" w:date="2020-11-29T18:22:00Z">
        <w:r w:rsidR="00FA0001">
          <w:t>t</w:t>
        </w:r>
      </w:ins>
      <w:ins w:id="65" w:author="Microsoft Office User" w:date="2020-11-29T18:16:00Z">
        <w:r w:rsidR="009C2BBB">
          <w:t xml:space="preserve">he </w:t>
        </w:r>
      </w:ins>
      <w:r w:rsidR="006B57F9" w:rsidRPr="00272A49">
        <w:t xml:space="preserve">Helsinki University Hospital. </w:t>
      </w:r>
      <w:r w:rsidRPr="00272A49">
        <w:t xml:space="preserve">Inclusion criteria were age over 18 years, fluency in Finnish and ability to use the </w:t>
      </w:r>
      <w:proofErr w:type="spellStart"/>
      <w:r w:rsidRPr="00272A49">
        <w:t>emBODY</w:t>
      </w:r>
      <w:proofErr w:type="spellEnd"/>
      <w:r w:rsidRPr="00272A49">
        <w:t xml:space="preserve"> tool on iPad. </w:t>
      </w:r>
      <w:r w:rsidRPr="00272A49">
        <w:rPr>
          <w:rPrChange w:id="66" w:author="Microsoft Office User" w:date="2020-11-29T18:04:00Z">
            <w:rPr>
              <w:lang w:val="fi-FI"/>
            </w:rPr>
          </w:rPrChange>
        </w:rPr>
        <w:t xml:space="preserve">Patients who had major psychiatric conditions, </w:t>
      </w:r>
      <w:commentRangeStart w:id="67"/>
      <w:del w:id="68" w:author="Microsoft Office User" w:date="2020-11-29T18:17:00Z">
        <w:r w:rsidRPr="00272A49" w:rsidDel="009C2BBB">
          <w:rPr>
            <w:rPrChange w:id="69" w:author="Microsoft Office User" w:date="2020-11-29T18:04:00Z">
              <w:rPr>
                <w:lang w:val="fi-FI"/>
              </w:rPr>
            </w:rPrChange>
          </w:rPr>
          <w:delText xml:space="preserve">diagnosed </w:delText>
        </w:r>
      </w:del>
      <w:ins w:id="70" w:author="Microsoft Office User" w:date="2020-11-29T18:17:00Z">
        <w:r w:rsidR="009C2BBB">
          <w:t>active</w:t>
        </w:r>
        <w:commentRangeEnd w:id="67"/>
        <w:r w:rsidR="009C2BBB">
          <w:rPr>
            <w:rStyle w:val="CommentReference"/>
          </w:rPr>
          <w:commentReference w:id="67"/>
        </w:r>
        <w:r w:rsidR="009C2BBB" w:rsidRPr="00272A49">
          <w:rPr>
            <w:rPrChange w:id="71" w:author="Microsoft Office User" w:date="2020-11-29T18:04:00Z">
              <w:rPr>
                <w:lang w:val="fi-FI"/>
              </w:rPr>
            </w:rPrChange>
          </w:rPr>
          <w:t xml:space="preserve"> </w:t>
        </w:r>
      </w:ins>
      <w:r w:rsidRPr="00272A49">
        <w:rPr>
          <w:rPrChange w:id="72" w:author="Microsoft Office User" w:date="2020-11-29T18:04:00Z">
            <w:rPr>
              <w:lang w:val="fi-FI"/>
            </w:rPr>
          </w:rPrChange>
        </w:rPr>
        <w:t xml:space="preserve">cancer or who used strong opioids </w:t>
      </w:r>
      <w:r>
        <w:rPr>
          <w:rFonts w:ascii="Calibri" w:hAnsi="Calibri"/>
        </w:rPr>
        <w:t xml:space="preserve">(oxycodone, morphine, methadone, fentanyl, hydromorphone) </w:t>
      </w:r>
      <w:r w:rsidRPr="00272A49">
        <w:rPr>
          <w:rPrChange w:id="73" w:author="Microsoft Office User" w:date="2020-11-29T18:04:00Z">
            <w:rPr>
              <w:lang w:val="fi-FI"/>
            </w:rPr>
          </w:rPrChange>
        </w:rPr>
        <w:t xml:space="preserve">were excluded. </w:t>
      </w:r>
      <w:del w:id="74" w:author="Microsoft Office User" w:date="2020-11-29T18:20:00Z">
        <w:r w:rsidR="007677E7" w:rsidRPr="00272A49" w:rsidDel="009C2BBB">
          <w:rPr>
            <w:rPrChange w:id="75" w:author="Microsoft Office User" w:date="2020-11-29T18:04:00Z">
              <w:rPr>
                <w:lang w:val="fi-FI"/>
              </w:rPr>
            </w:rPrChange>
          </w:rPr>
          <w:delText>T</w:delText>
        </w:r>
        <w:r w:rsidR="00B4453E" w:rsidRPr="00272A49" w:rsidDel="009C2BBB">
          <w:rPr>
            <w:rPrChange w:id="76" w:author="Microsoft Office User" w:date="2020-11-29T18:04:00Z">
              <w:rPr>
                <w:lang w:val="fi-FI"/>
              </w:rPr>
            </w:rPrChange>
          </w:rPr>
          <w:delText>he</w:delText>
        </w:r>
      </w:del>
      <w:ins w:id="77" w:author="Microsoft Office User" w:date="2020-11-29T18:20:00Z">
        <w:r w:rsidR="009C2BBB">
          <w:t xml:space="preserve">We recruited </w:t>
        </w:r>
      </w:ins>
      <w:ins w:id="78" w:author="Microsoft Office User" w:date="2020-11-29T18:18:00Z">
        <w:r w:rsidR="009C2BBB">
          <w:t>pa</w:t>
        </w:r>
      </w:ins>
      <w:ins w:id="79" w:author="Microsoft Office User" w:date="2020-11-29T18:20:00Z">
        <w:r w:rsidR="009C2BBB">
          <w:t xml:space="preserve">tients </w:t>
        </w:r>
        <w:r w:rsidR="009C2BBB">
          <w:lastRenderedPageBreak/>
          <w:t xml:space="preserve">who had wither complex regional pain syndrome (type I or II), fibromyalgia, </w:t>
        </w:r>
      </w:ins>
      <w:ins w:id="80" w:author="Microsoft Office User" w:date="2020-11-29T18:21:00Z">
        <w:r w:rsidR="009C2BBB">
          <w:t>neuropathic pain or low back pain</w:t>
        </w:r>
        <w:r w:rsidR="00FA0001">
          <w:t>.</w:t>
        </w:r>
      </w:ins>
      <w:ins w:id="81" w:author="Microsoft Office User" w:date="2020-11-29T18:18:00Z">
        <w:r w:rsidR="009C2BBB">
          <w:t xml:space="preserve"> </w:t>
        </w:r>
      </w:ins>
      <w:ins w:id="82" w:author="Microsoft Office User" w:date="2020-11-29T18:21:00Z">
        <w:r w:rsidR="00FA0001">
          <w:t>The diagnosis</w:t>
        </w:r>
      </w:ins>
      <w:del w:id="83" w:author="Microsoft Office User" w:date="2020-11-29T18:18:00Z">
        <w:r w:rsidR="00B4453E" w:rsidRPr="00272A49" w:rsidDel="009C2BBB">
          <w:rPr>
            <w:rPrChange w:id="84" w:author="Microsoft Office User" w:date="2020-11-29T18:04:00Z">
              <w:rPr>
                <w:lang w:val="fi-FI"/>
              </w:rPr>
            </w:rPrChange>
          </w:rPr>
          <w:delText>ir</w:delText>
        </w:r>
      </w:del>
      <w:r w:rsidR="00B4453E" w:rsidRPr="00272A49">
        <w:rPr>
          <w:rPrChange w:id="85" w:author="Microsoft Office User" w:date="2020-11-29T18:04:00Z">
            <w:rPr>
              <w:lang w:val="fi-FI"/>
            </w:rPr>
          </w:rPrChange>
        </w:rPr>
        <w:t xml:space="preserve"> </w:t>
      </w:r>
      <w:ins w:id="86" w:author="Microsoft Office User" w:date="2020-11-29T18:18:00Z">
        <w:r w:rsidR="009C2BBB">
          <w:t xml:space="preserve">was </w:t>
        </w:r>
      </w:ins>
      <w:del w:id="87" w:author="Microsoft Office User" w:date="2020-11-29T18:18:00Z">
        <w:r w:rsidR="00B4453E" w:rsidRPr="00272A49" w:rsidDel="009C2BBB">
          <w:rPr>
            <w:rPrChange w:id="88" w:author="Microsoft Office User" w:date="2020-11-29T18:04:00Z">
              <w:rPr>
                <w:lang w:val="fi-FI"/>
              </w:rPr>
            </w:rPrChange>
          </w:rPr>
          <w:delText xml:space="preserve">diagnosis were </w:delText>
        </w:r>
      </w:del>
      <w:r w:rsidR="00B4453E" w:rsidRPr="00272A49">
        <w:rPr>
          <w:rPrChange w:id="89" w:author="Microsoft Office User" w:date="2020-11-29T18:04:00Z">
            <w:rPr>
              <w:lang w:val="fi-FI"/>
            </w:rPr>
          </w:rPrChange>
        </w:rPr>
        <w:t>verified by an experienced pain physician</w:t>
      </w:r>
      <w:r w:rsidR="006B57F9" w:rsidRPr="00272A49">
        <w:rPr>
          <w:rPrChange w:id="90" w:author="Microsoft Office User" w:date="2020-11-29T18:04:00Z">
            <w:rPr>
              <w:lang w:val="fi-FI"/>
            </w:rPr>
          </w:rPrChange>
        </w:rPr>
        <w:t xml:space="preserve">. </w:t>
      </w:r>
      <w:del w:id="91" w:author="Microsoft Office User" w:date="2020-11-29T18:21:00Z">
        <w:r w:rsidRPr="009C2BBB" w:rsidDel="00FA0001">
          <w:rPr>
            <w:highlight w:val="yellow"/>
            <w:rPrChange w:id="92" w:author="Microsoft Office User" w:date="2020-11-29T18:19:00Z">
              <w:rPr>
                <w:lang w:val="fi-FI"/>
              </w:rPr>
            </w:rPrChange>
          </w:rPr>
          <w:delText xml:space="preserve">This group consists patients with fibromyalgia, CRPS, neuropathic pain and other/combination chronic </w:delText>
        </w:r>
        <w:commentRangeStart w:id="93"/>
        <w:r w:rsidRPr="009C2BBB" w:rsidDel="00FA0001">
          <w:rPr>
            <w:highlight w:val="yellow"/>
            <w:rPrChange w:id="94" w:author="Microsoft Office User" w:date="2020-11-29T18:19:00Z">
              <w:rPr>
                <w:lang w:val="fi-FI"/>
              </w:rPr>
            </w:rPrChange>
          </w:rPr>
          <w:delText>pain</w:delText>
        </w:r>
        <w:commentRangeEnd w:id="93"/>
        <w:r w:rsidR="009C2BBB" w:rsidDel="00FA0001">
          <w:rPr>
            <w:rStyle w:val="CommentReference"/>
          </w:rPr>
          <w:commentReference w:id="93"/>
        </w:r>
        <w:r w:rsidRPr="009C2BBB" w:rsidDel="00FA0001">
          <w:rPr>
            <w:highlight w:val="yellow"/>
            <w:rPrChange w:id="95" w:author="Microsoft Office User" w:date="2020-11-29T18:19:00Z">
              <w:rPr>
                <w:lang w:val="fi-FI"/>
              </w:rPr>
            </w:rPrChange>
          </w:rPr>
          <w:delText>.</w:delText>
        </w:r>
        <w:r w:rsidRPr="00272A49" w:rsidDel="00FA0001">
          <w:rPr>
            <w:rPrChange w:id="96" w:author="Microsoft Office User" w:date="2020-11-29T18:04:00Z">
              <w:rPr>
                <w:lang w:val="fi-FI"/>
              </w:rPr>
            </w:rPrChange>
          </w:rPr>
          <w:delText xml:space="preserve"> </w:delText>
        </w:r>
      </w:del>
    </w:p>
    <w:p w14:paraId="4F57880F" w14:textId="77777777" w:rsidR="004711CC" w:rsidRPr="00272A49" w:rsidRDefault="004711CC" w:rsidP="007677E7">
      <w:pPr>
        <w:spacing w:line="480" w:lineRule="auto"/>
        <w:rPr>
          <w:rPrChange w:id="97" w:author="Microsoft Office User" w:date="2020-11-29T18:04:00Z">
            <w:rPr>
              <w:lang w:val="fi-FI"/>
            </w:rPr>
          </w:rPrChange>
        </w:rPr>
      </w:pPr>
    </w:p>
    <w:p w14:paraId="786A8163" w14:textId="2D606656" w:rsidR="006B57F9" w:rsidRPr="00272A49" w:rsidRDefault="00891ACB" w:rsidP="007677E7">
      <w:pPr>
        <w:spacing w:line="480" w:lineRule="auto"/>
        <w:rPr>
          <w:rPrChange w:id="98" w:author="Microsoft Office User" w:date="2020-11-29T18:04:00Z">
            <w:rPr>
              <w:lang w:val="fi-FI"/>
            </w:rPr>
          </w:rPrChange>
        </w:rPr>
      </w:pPr>
      <w:r w:rsidRPr="00272A49">
        <w:rPr>
          <w:rPrChange w:id="99" w:author="Microsoft Office User" w:date="2020-11-29T18:04:00Z">
            <w:rPr>
              <w:lang w:val="fi-FI"/>
            </w:rPr>
          </w:rPrChange>
        </w:rPr>
        <w:t>All p</w:t>
      </w:r>
      <w:r w:rsidR="000F6617" w:rsidRPr="00272A49">
        <w:rPr>
          <w:rPrChange w:id="100" w:author="Microsoft Office User" w:date="2020-11-29T18:04:00Z">
            <w:rPr>
              <w:lang w:val="fi-FI"/>
            </w:rPr>
          </w:rPrChange>
        </w:rPr>
        <w:t>atients provided</w:t>
      </w:r>
      <w:r w:rsidRPr="00272A49">
        <w:rPr>
          <w:rPrChange w:id="101" w:author="Microsoft Office User" w:date="2020-11-29T18:04:00Z">
            <w:rPr>
              <w:lang w:val="fi-FI"/>
            </w:rPr>
          </w:rPrChange>
        </w:rPr>
        <w:t xml:space="preserve"> a written informed consent. The study was </w:t>
      </w:r>
      <w:del w:id="102" w:author="Microsoft Office User" w:date="2020-11-29T18:22:00Z">
        <w:r w:rsidRPr="00272A49" w:rsidDel="00FA0001">
          <w:rPr>
            <w:rPrChange w:id="103" w:author="Microsoft Office User" w:date="2020-11-29T18:04:00Z">
              <w:rPr>
                <w:lang w:val="fi-FI"/>
              </w:rPr>
            </w:rPrChange>
          </w:rPr>
          <w:delText xml:space="preserve">accepted </w:delText>
        </w:r>
      </w:del>
      <w:ins w:id="104" w:author="Microsoft Office User" w:date="2020-11-29T18:22:00Z">
        <w:r w:rsidR="00FA0001">
          <w:t>approved</w:t>
        </w:r>
        <w:r w:rsidR="00FA0001" w:rsidRPr="00272A49">
          <w:rPr>
            <w:rPrChange w:id="105" w:author="Microsoft Office User" w:date="2020-11-29T18:04:00Z">
              <w:rPr>
                <w:lang w:val="fi-FI"/>
              </w:rPr>
            </w:rPrChange>
          </w:rPr>
          <w:t xml:space="preserve"> </w:t>
        </w:r>
      </w:ins>
      <w:r w:rsidR="002E7285" w:rsidRPr="00272A49">
        <w:rPr>
          <w:rPrChange w:id="106" w:author="Microsoft Office User" w:date="2020-11-29T18:04:00Z">
            <w:rPr>
              <w:lang w:val="fi-FI"/>
            </w:rPr>
          </w:rPrChange>
        </w:rPr>
        <w:t xml:space="preserve">by </w:t>
      </w:r>
      <w:r w:rsidRPr="00272A49">
        <w:rPr>
          <w:rPrChange w:id="107" w:author="Microsoft Office User" w:date="2020-11-29T18:04:00Z">
            <w:rPr>
              <w:lang w:val="fi-FI"/>
            </w:rPr>
          </w:rPrChange>
        </w:rPr>
        <w:t xml:space="preserve">the </w:t>
      </w:r>
      <w:ins w:id="108" w:author="Microsoft Office User" w:date="2020-11-29T18:22:00Z">
        <w:r w:rsidR="00FA0001" w:rsidRPr="00596DBA">
          <w:t xml:space="preserve">Ethics Committee </w:t>
        </w:r>
        <w:r w:rsidR="00FA0001">
          <w:t xml:space="preserve">of the </w:t>
        </w:r>
      </w:ins>
      <w:r w:rsidR="002E7285" w:rsidRPr="00272A49">
        <w:rPr>
          <w:rPrChange w:id="109" w:author="Microsoft Office User" w:date="2020-11-29T18:04:00Z">
            <w:rPr>
              <w:lang w:val="fi-FI"/>
            </w:rPr>
          </w:rPrChange>
        </w:rPr>
        <w:t xml:space="preserve">Helsinki </w:t>
      </w:r>
      <w:del w:id="110" w:author="Microsoft Office User" w:date="2020-11-29T18:22:00Z">
        <w:r w:rsidR="002E7285" w:rsidRPr="00272A49" w:rsidDel="00FA0001">
          <w:rPr>
            <w:rPrChange w:id="111" w:author="Microsoft Office User" w:date="2020-11-29T18:04:00Z">
              <w:rPr>
                <w:lang w:val="fi-FI"/>
              </w:rPr>
            </w:rPrChange>
          </w:rPr>
          <w:delText>University Hospital Medical</w:delText>
        </w:r>
      </w:del>
      <w:ins w:id="112" w:author="Microsoft Office User" w:date="2020-11-29T18:22:00Z">
        <w:r w:rsidR="00FA0001">
          <w:t xml:space="preserve">and </w:t>
        </w:r>
        <w:proofErr w:type="spellStart"/>
        <w:r w:rsidR="00FA0001">
          <w:t>Uusimaa</w:t>
        </w:r>
        <w:proofErr w:type="spellEnd"/>
        <w:r w:rsidR="00FA0001">
          <w:t xml:space="preserve"> Hospital District</w:t>
        </w:r>
      </w:ins>
      <w:r w:rsidR="002E7285" w:rsidRPr="00272A49">
        <w:rPr>
          <w:rPrChange w:id="113" w:author="Microsoft Office User" w:date="2020-11-29T18:04:00Z">
            <w:rPr>
              <w:lang w:val="fi-FI"/>
            </w:rPr>
          </w:rPrChange>
        </w:rPr>
        <w:t xml:space="preserve"> </w:t>
      </w:r>
      <w:del w:id="114" w:author="Microsoft Office User" w:date="2020-11-29T18:22:00Z">
        <w:r w:rsidRPr="00272A49" w:rsidDel="00FA0001">
          <w:rPr>
            <w:rPrChange w:id="115" w:author="Microsoft Office User" w:date="2020-11-29T18:04:00Z">
              <w:rPr>
                <w:lang w:val="fi-FI"/>
              </w:rPr>
            </w:rPrChange>
          </w:rPr>
          <w:delText xml:space="preserve">Ethics </w:delText>
        </w:r>
        <w:r w:rsidR="002E7285" w:rsidRPr="00272A49" w:rsidDel="00FA0001">
          <w:rPr>
            <w:rPrChange w:id="116" w:author="Microsoft Office User" w:date="2020-11-29T18:04:00Z">
              <w:rPr>
                <w:lang w:val="fi-FI"/>
              </w:rPr>
            </w:rPrChange>
          </w:rPr>
          <w:delText>C</w:delText>
        </w:r>
        <w:r w:rsidRPr="00272A49" w:rsidDel="00FA0001">
          <w:rPr>
            <w:rPrChange w:id="117" w:author="Microsoft Office User" w:date="2020-11-29T18:04:00Z">
              <w:rPr>
                <w:lang w:val="fi-FI"/>
              </w:rPr>
            </w:rPrChange>
          </w:rPr>
          <w:delText>ommittee</w:delText>
        </w:r>
        <w:r w:rsidR="002E7285" w:rsidRPr="00272A49" w:rsidDel="00FA0001">
          <w:rPr>
            <w:rPrChange w:id="118" w:author="Microsoft Office User" w:date="2020-11-29T18:04:00Z">
              <w:rPr>
                <w:lang w:val="fi-FI"/>
              </w:rPr>
            </w:rPrChange>
          </w:rPr>
          <w:delText xml:space="preserve"> </w:delText>
        </w:r>
      </w:del>
      <w:r w:rsidR="002E7285" w:rsidRPr="00272A49">
        <w:rPr>
          <w:rPrChange w:id="119" w:author="Microsoft Office User" w:date="2020-11-29T18:04:00Z">
            <w:rPr>
              <w:lang w:val="fi-FI"/>
            </w:rPr>
          </w:rPrChange>
        </w:rPr>
        <w:t>(HUS/3382/2017).</w:t>
      </w:r>
      <w:r w:rsidRPr="00272A49">
        <w:rPr>
          <w:rPrChange w:id="120" w:author="Microsoft Office User" w:date="2020-11-29T18:04:00Z">
            <w:rPr>
              <w:lang w:val="fi-FI"/>
            </w:rPr>
          </w:rPrChange>
        </w:rPr>
        <w:t xml:space="preserve"> </w:t>
      </w:r>
    </w:p>
    <w:p w14:paraId="12968C99" w14:textId="77777777" w:rsidR="004711CC" w:rsidRPr="00272A49" w:rsidRDefault="004711CC" w:rsidP="007677E7">
      <w:pPr>
        <w:spacing w:line="480" w:lineRule="auto"/>
        <w:rPr>
          <w:rPrChange w:id="121" w:author="Microsoft Office User" w:date="2020-11-29T18:04:00Z">
            <w:rPr>
              <w:lang w:val="fi-FI"/>
            </w:rPr>
          </w:rPrChange>
        </w:rPr>
      </w:pPr>
    </w:p>
    <w:p w14:paraId="24D2C189" w14:textId="4B7A6631" w:rsidR="007677E7" w:rsidRPr="00272A49" w:rsidRDefault="007677E7" w:rsidP="007677E7">
      <w:pPr>
        <w:spacing w:line="480" w:lineRule="auto"/>
        <w:rPr>
          <w:b/>
          <w:bCs/>
          <w:i/>
          <w:iCs/>
          <w:sz w:val="24"/>
          <w:szCs w:val="24"/>
          <w:rPrChange w:id="122" w:author="Microsoft Office User" w:date="2020-11-29T18:04:00Z">
            <w:rPr>
              <w:b/>
              <w:bCs/>
              <w:i/>
              <w:iCs/>
              <w:sz w:val="24"/>
              <w:szCs w:val="24"/>
              <w:lang w:val="fi-FI"/>
            </w:rPr>
          </w:rPrChange>
        </w:rPr>
      </w:pPr>
      <w:r w:rsidRPr="00272A49">
        <w:rPr>
          <w:b/>
          <w:bCs/>
          <w:i/>
          <w:iCs/>
          <w:sz w:val="24"/>
          <w:szCs w:val="24"/>
          <w:rPrChange w:id="123" w:author="Microsoft Office User" w:date="2020-11-29T18:04:00Z">
            <w:rPr>
              <w:b/>
              <w:bCs/>
              <w:i/>
              <w:iCs/>
              <w:sz w:val="24"/>
              <w:szCs w:val="24"/>
              <w:lang w:val="fi-FI"/>
            </w:rPr>
          </w:rPrChange>
        </w:rPr>
        <w:t>Procedure</w:t>
      </w:r>
    </w:p>
    <w:p w14:paraId="6688D6FC" w14:textId="6B3A4A1A" w:rsidR="004711CC" w:rsidRDefault="002E7285" w:rsidP="004711CC">
      <w:pPr>
        <w:spacing w:line="480" w:lineRule="auto"/>
        <w:rPr>
          <w:ins w:id="124" w:author="Juulia Suvilehto" w:date="2020-12-03T17:02:00Z"/>
        </w:rPr>
      </w:pPr>
      <w:r w:rsidRPr="00272A49">
        <w:rPr>
          <w:rPrChange w:id="125" w:author="Microsoft Office User" w:date="2020-11-29T18:04:00Z">
            <w:rPr>
              <w:lang w:val="fi-FI"/>
            </w:rPr>
          </w:rPrChange>
        </w:rPr>
        <w:t xml:space="preserve">Participants evaluated bodily sensations of emotions with </w:t>
      </w:r>
      <w:ins w:id="126" w:author="Microsoft Office User" w:date="2020-11-29T18:23:00Z">
        <w:r w:rsidR="00FA0001">
          <w:t xml:space="preserve">the </w:t>
        </w:r>
      </w:ins>
      <w:proofErr w:type="spellStart"/>
      <w:r w:rsidRPr="00272A49">
        <w:rPr>
          <w:rPrChange w:id="127" w:author="Microsoft Office User" w:date="2020-11-29T18:04:00Z">
            <w:rPr>
              <w:lang w:val="fi-FI"/>
            </w:rPr>
          </w:rPrChange>
        </w:rPr>
        <w:t>emBODY</w:t>
      </w:r>
      <w:proofErr w:type="spellEnd"/>
      <w:r w:rsidRPr="00272A49">
        <w:rPr>
          <w:rPrChange w:id="128" w:author="Microsoft Office User" w:date="2020-11-29T18:04:00Z">
            <w:rPr>
              <w:lang w:val="fi-FI"/>
            </w:rPr>
          </w:rPrChange>
        </w:rPr>
        <w:t xml:space="preserve"> </w:t>
      </w:r>
      <w:proofErr w:type="spellStart"/>
      <w:r w:rsidRPr="00272A49">
        <w:rPr>
          <w:rPrChange w:id="129" w:author="Microsoft Office User" w:date="2020-11-29T18:04:00Z">
            <w:rPr>
              <w:lang w:val="fi-FI"/>
            </w:rPr>
          </w:rPrChange>
        </w:rPr>
        <w:t>program</w:t>
      </w:r>
      <w:ins w:id="130" w:author="Microsoft Office User" w:date="2020-11-29T18:23:00Z">
        <w:r w:rsidR="00FA0001">
          <w:t>me</w:t>
        </w:r>
      </w:ins>
      <w:proofErr w:type="spellEnd"/>
      <w:r w:rsidRPr="00272A49">
        <w:rPr>
          <w:rPrChange w:id="131" w:author="Microsoft Office User" w:date="2020-11-29T18:04:00Z">
            <w:rPr>
              <w:lang w:val="fi-FI"/>
            </w:rPr>
          </w:rPrChange>
        </w:rPr>
        <w:t xml:space="preserve"> and pain</w:t>
      </w:r>
      <w:ins w:id="132" w:author="Microsoft Office User" w:date="2020-11-29T18:23:00Z">
        <w:r w:rsidR="00FA0001">
          <w:t>-</w:t>
        </w:r>
      </w:ins>
      <w:del w:id="133" w:author="Microsoft Office User" w:date="2020-11-29T18:23:00Z">
        <w:r w:rsidRPr="00272A49" w:rsidDel="00FA0001">
          <w:rPr>
            <w:rPrChange w:id="134" w:author="Microsoft Office User" w:date="2020-11-29T18:04:00Z">
              <w:rPr>
                <w:lang w:val="fi-FI"/>
              </w:rPr>
            </w:rPrChange>
          </w:rPr>
          <w:delText xml:space="preserve"> </w:delText>
        </w:r>
      </w:del>
      <w:r w:rsidRPr="00272A49">
        <w:rPr>
          <w:rPrChange w:id="135" w:author="Microsoft Office User" w:date="2020-11-29T18:04:00Z">
            <w:rPr>
              <w:lang w:val="fi-FI"/>
            </w:rPr>
          </w:rPrChange>
        </w:rPr>
        <w:t>related e-questionnaires with iPad pro tablets (</w:t>
      </w:r>
      <w:del w:id="136" w:author="Microsoft Office User" w:date="2020-11-29T18:23:00Z">
        <w:r w:rsidRPr="00272A49" w:rsidDel="00FA0001">
          <w:rPr>
            <w:rPrChange w:id="137" w:author="Microsoft Office User" w:date="2020-11-29T18:04:00Z">
              <w:rPr>
                <w:lang w:val="fi-FI"/>
              </w:rPr>
            </w:rPrChange>
          </w:rPr>
          <w:delText xml:space="preserve"> </w:delText>
        </w:r>
      </w:del>
      <w:r w:rsidRPr="00272A49">
        <w:rPr>
          <w:rPrChange w:id="138" w:author="Microsoft Office User" w:date="2020-11-29T18:04:00Z">
            <w:rPr>
              <w:lang w:val="fi-FI"/>
            </w:rPr>
          </w:rPrChange>
        </w:rPr>
        <w:t>patients) and online</w:t>
      </w:r>
      <w:ins w:id="139" w:author="Juulia Suvilehto" w:date="2020-12-03T16:57:00Z">
        <w:r w:rsidR="00C64300">
          <w:t xml:space="preserve"> </w:t>
        </w:r>
        <w:r w:rsidR="00C64300" w:rsidRPr="00C64300">
          <w:rPr>
            <w:highlight w:val="cyan"/>
            <w:rPrChange w:id="140" w:author="Juulia Suvilehto" w:date="2020-12-03T16:57:00Z">
              <w:rPr/>
            </w:rPrChange>
          </w:rPr>
          <w:t>using their own devices</w:t>
        </w:r>
      </w:ins>
      <w:r w:rsidRPr="00272A49">
        <w:rPr>
          <w:rPrChange w:id="141" w:author="Microsoft Office User" w:date="2020-11-29T18:04:00Z">
            <w:rPr>
              <w:lang w:val="fi-FI"/>
            </w:rPr>
          </w:rPrChange>
        </w:rPr>
        <w:t xml:space="preserve"> (</w:t>
      </w:r>
      <w:del w:id="142" w:author="Microsoft Office User" w:date="2020-11-29T18:23:00Z">
        <w:r w:rsidRPr="00272A49" w:rsidDel="00FA0001">
          <w:rPr>
            <w:rPrChange w:id="143" w:author="Microsoft Office User" w:date="2020-11-29T18:04:00Z">
              <w:rPr>
                <w:lang w:val="fi-FI"/>
              </w:rPr>
            </w:rPrChange>
          </w:rPr>
          <w:delText xml:space="preserve"> </w:delText>
        </w:r>
      </w:del>
      <w:r w:rsidRPr="00272A49">
        <w:rPr>
          <w:rPrChange w:id="144" w:author="Microsoft Office User" w:date="2020-11-29T18:04:00Z">
            <w:rPr>
              <w:lang w:val="fi-FI"/>
            </w:rPr>
          </w:rPrChange>
        </w:rPr>
        <w:t xml:space="preserve">controls). </w:t>
      </w:r>
      <w:r w:rsidR="00085FB9" w:rsidRPr="00272A49">
        <w:rPr>
          <w:rPrChange w:id="145" w:author="Microsoft Office User" w:date="2020-11-29T18:04:00Z">
            <w:rPr>
              <w:lang w:val="fi-FI"/>
            </w:rPr>
          </w:rPrChange>
        </w:rPr>
        <w:t>Participants were asked to mark six basic emotions (</w:t>
      </w:r>
      <w:del w:id="146" w:author="Microsoft Office User" w:date="2020-11-29T18:23:00Z">
        <w:r w:rsidR="00085FB9" w:rsidRPr="00272A49" w:rsidDel="00FA0001">
          <w:rPr>
            <w:rPrChange w:id="147" w:author="Microsoft Office User" w:date="2020-11-29T18:04:00Z">
              <w:rPr>
                <w:lang w:val="fi-FI"/>
              </w:rPr>
            </w:rPrChange>
          </w:rPr>
          <w:delText xml:space="preserve"> </w:delText>
        </w:r>
      </w:del>
      <w:r w:rsidR="00085FB9" w:rsidRPr="00272A49">
        <w:rPr>
          <w:rPrChange w:id="148" w:author="Microsoft Office User" w:date="2020-11-29T18:04:00Z">
            <w:rPr>
              <w:lang w:val="fi-FI"/>
            </w:rPr>
          </w:rPrChange>
        </w:rPr>
        <w:t xml:space="preserve">anger, fear, disgust, happiness, sadness, surprise and neutral state) to related body regions. </w:t>
      </w:r>
      <w:r w:rsidR="007677E7" w:rsidRPr="00272A49">
        <w:rPr>
          <w:rPrChange w:id="149" w:author="Microsoft Office User" w:date="2020-11-29T18:04:00Z">
            <w:rPr>
              <w:lang w:val="fi-FI"/>
            </w:rPr>
          </w:rPrChange>
        </w:rPr>
        <w:t xml:space="preserve"> The </w:t>
      </w:r>
      <w:proofErr w:type="spellStart"/>
      <w:r w:rsidR="007677E7" w:rsidRPr="00272A49">
        <w:rPr>
          <w:rPrChange w:id="150" w:author="Microsoft Office User" w:date="2020-11-29T18:04:00Z">
            <w:rPr>
              <w:lang w:val="fi-FI"/>
            </w:rPr>
          </w:rPrChange>
        </w:rPr>
        <w:t>emBODY</w:t>
      </w:r>
      <w:proofErr w:type="spellEnd"/>
      <w:r w:rsidR="007677E7" w:rsidRPr="00272A49">
        <w:rPr>
          <w:rPrChange w:id="151" w:author="Microsoft Office User" w:date="2020-11-29T18:04:00Z">
            <w:rPr>
              <w:lang w:val="fi-FI"/>
            </w:rPr>
          </w:rPrChange>
        </w:rPr>
        <w:t xml:space="preserve"> uses 2-dimensional abstract body figures. Participants</w:t>
      </w:r>
      <w:r w:rsidR="00085FB9" w:rsidRPr="00272A49">
        <w:rPr>
          <w:rPrChange w:id="152" w:author="Microsoft Office User" w:date="2020-11-29T18:04:00Z">
            <w:rPr>
              <w:lang w:val="fi-FI"/>
            </w:rPr>
          </w:rPrChange>
        </w:rPr>
        <w:t xml:space="preserve"> </w:t>
      </w:r>
      <w:r w:rsidR="00AC3D25" w:rsidRPr="00272A49">
        <w:rPr>
          <w:rPrChange w:id="153" w:author="Microsoft Office User" w:date="2020-11-29T18:04:00Z">
            <w:rPr>
              <w:lang w:val="fi-FI"/>
            </w:rPr>
          </w:rPrChange>
        </w:rPr>
        <w:t xml:space="preserve">were </w:t>
      </w:r>
      <w:r w:rsidR="00085FB9" w:rsidRPr="00272A49">
        <w:rPr>
          <w:rPrChange w:id="154" w:author="Microsoft Office User" w:date="2020-11-29T18:04:00Z">
            <w:rPr>
              <w:lang w:val="fi-FI"/>
            </w:rPr>
          </w:rPrChange>
        </w:rPr>
        <w:t xml:space="preserve">instructed to evaluate which body regions feel activated or deactivated when feeling each </w:t>
      </w:r>
      <w:commentRangeStart w:id="155"/>
      <w:r w:rsidR="00085FB9" w:rsidRPr="00272A49">
        <w:rPr>
          <w:rPrChange w:id="156" w:author="Microsoft Office User" w:date="2020-11-29T18:04:00Z">
            <w:rPr>
              <w:lang w:val="fi-FI"/>
            </w:rPr>
          </w:rPrChange>
        </w:rPr>
        <w:t>emotion</w:t>
      </w:r>
      <w:commentRangeEnd w:id="155"/>
      <w:r w:rsidR="00F463A7">
        <w:rPr>
          <w:rStyle w:val="CommentReference"/>
        </w:rPr>
        <w:commentReference w:id="155"/>
      </w:r>
      <w:r w:rsidR="00085FB9" w:rsidRPr="00272A49">
        <w:rPr>
          <w:rPrChange w:id="157" w:author="Microsoft Office User" w:date="2020-11-29T18:04:00Z">
            <w:rPr>
              <w:lang w:val="fi-FI"/>
            </w:rPr>
          </w:rPrChange>
        </w:rPr>
        <w:t>.</w:t>
      </w:r>
      <w:r w:rsidR="000F6617" w:rsidRPr="00272A49">
        <w:rPr>
          <w:rPrChange w:id="158" w:author="Microsoft Office User" w:date="2020-11-29T18:04:00Z">
            <w:rPr>
              <w:lang w:val="fi-FI"/>
            </w:rPr>
          </w:rPrChange>
        </w:rPr>
        <w:t xml:space="preserve"> Both groups were asked to mark body areas that are sensitive to tactile, nociceptive and hedonic touch. </w:t>
      </w:r>
      <w:r w:rsidR="00ED05DF" w:rsidRPr="00272A49">
        <w:rPr>
          <w:rPrChange w:id="159" w:author="Microsoft Office User" w:date="2020-11-29T18:04:00Z">
            <w:rPr>
              <w:lang w:val="fi-FI"/>
            </w:rPr>
          </w:rPrChange>
        </w:rPr>
        <w:t xml:space="preserve">Regions with acute and chronic pain were asked to be marked on a body map. </w:t>
      </w:r>
      <w:r w:rsidR="00085FB9" w:rsidRPr="00272A49">
        <w:rPr>
          <w:rPrChange w:id="160" w:author="Microsoft Office User" w:date="2020-11-29T18:04:00Z">
            <w:rPr>
              <w:lang w:val="fi-FI"/>
            </w:rPr>
          </w:rPrChange>
        </w:rPr>
        <w:t>Pain was evaluated with Brief Pain Inventory</w:t>
      </w:r>
      <w:r w:rsidR="001F4C16" w:rsidRPr="00272A49">
        <w:rPr>
          <w:rPrChange w:id="161" w:author="Microsoft Office User" w:date="2020-11-29T18:04:00Z">
            <w:rPr>
              <w:lang w:val="fi-FI"/>
            </w:rPr>
          </w:rPrChange>
        </w:rPr>
        <w:t>, short form</w:t>
      </w:r>
      <w:r w:rsidR="00085FB9" w:rsidRPr="00272A49">
        <w:rPr>
          <w:rPrChange w:id="162" w:author="Microsoft Office User" w:date="2020-11-29T18:04:00Z">
            <w:rPr>
              <w:lang w:val="fi-FI"/>
            </w:rPr>
          </w:rPrChange>
        </w:rPr>
        <w:t xml:space="preserve"> (BPI). </w:t>
      </w:r>
      <w:r w:rsidR="00653DE9" w:rsidRPr="00272A49">
        <w:rPr>
          <w:rPrChange w:id="163" w:author="Microsoft Office User" w:date="2020-11-29T18:04:00Z">
            <w:rPr>
              <w:lang w:val="fi-FI"/>
            </w:rPr>
          </w:rPrChange>
        </w:rPr>
        <w:t>The short form BPI evaluates pain within 24 hours and its impact on mood, walking, working, re</w:t>
      </w:r>
      <w:r w:rsidR="000F6617" w:rsidRPr="00272A49">
        <w:rPr>
          <w:rPrChange w:id="164" w:author="Microsoft Office User" w:date="2020-11-29T18:04:00Z">
            <w:rPr>
              <w:lang w:val="fi-FI"/>
            </w:rPr>
          </w:rPrChange>
        </w:rPr>
        <w:t>l</w:t>
      </w:r>
      <w:r w:rsidR="00653DE9" w:rsidRPr="00272A49">
        <w:rPr>
          <w:rPrChange w:id="165" w:author="Microsoft Office User" w:date="2020-11-29T18:04:00Z">
            <w:rPr>
              <w:lang w:val="fi-FI"/>
            </w:rPr>
          </w:rPrChange>
        </w:rPr>
        <w:t xml:space="preserve">ationships, sleep, </w:t>
      </w:r>
      <w:commentRangeStart w:id="166"/>
      <w:r w:rsidR="00653DE9" w:rsidRPr="00272A49">
        <w:rPr>
          <w:rPrChange w:id="167" w:author="Microsoft Office User" w:date="2020-11-29T18:04:00Z">
            <w:rPr>
              <w:lang w:val="fi-FI"/>
            </w:rPr>
          </w:rPrChange>
        </w:rPr>
        <w:t>enjoying</w:t>
      </w:r>
      <w:commentRangeEnd w:id="166"/>
      <w:r w:rsidR="000F6617">
        <w:rPr>
          <w:rStyle w:val="CommentReference"/>
        </w:rPr>
        <w:commentReference w:id="166"/>
      </w:r>
      <w:r w:rsidR="00653DE9" w:rsidRPr="00272A49">
        <w:rPr>
          <w:rPrChange w:id="168" w:author="Microsoft Office User" w:date="2020-11-29T18:04:00Z">
            <w:rPr>
              <w:lang w:val="fi-FI"/>
            </w:rPr>
          </w:rPrChange>
        </w:rPr>
        <w:t xml:space="preserve"> </w:t>
      </w:r>
      <w:r w:rsidR="006B1510" w:rsidRPr="00272A49">
        <w:rPr>
          <w:rPrChange w:id="169" w:author="Microsoft Office User" w:date="2020-11-29T18:04:00Z">
            <w:rPr>
              <w:lang w:val="fi-FI"/>
            </w:rPr>
          </w:rPrChange>
        </w:rPr>
        <w:t xml:space="preserve">and life in general. </w:t>
      </w:r>
      <w:commentRangeStart w:id="170"/>
      <w:r w:rsidR="00085FB9" w:rsidRPr="00272A49">
        <w:rPr>
          <w:rPrChange w:id="171" w:author="Microsoft Office User" w:date="2020-11-29T18:04:00Z">
            <w:rPr>
              <w:lang w:val="fi-FI"/>
            </w:rPr>
          </w:rPrChange>
        </w:rPr>
        <w:t xml:space="preserve">Information about State and Trait Anxiety Inventory (STAI) and Beck Depression Inventory (BDI) were also </w:t>
      </w:r>
      <w:r w:rsidR="00B4453E" w:rsidRPr="00272A49">
        <w:rPr>
          <w:rPrChange w:id="172" w:author="Microsoft Office User" w:date="2020-11-29T18:04:00Z">
            <w:rPr>
              <w:lang w:val="fi-FI"/>
            </w:rPr>
          </w:rPrChange>
        </w:rPr>
        <w:t>filled.</w:t>
      </w:r>
      <w:r w:rsidR="00085FB9" w:rsidRPr="00272A49">
        <w:rPr>
          <w:rPrChange w:id="173" w:author="Microsoft Office User" w:date="2020-11-29T18:04:00Z">
            <w:rPr>
              <w:lang w:val="fi-FI"/>
            </w:rPr>
          </w:rPrChange>
        </w:rPr>
        <w:t xml:space="preserve"> </w:t>
      </w:r>
      <w:commentRangeEnd w:id="170"/>
      <w:r w:rsidR="00C64300">
        <w:rPr>
          <w:rStyle w:val="CommentReference"/>
        </w:rPr>
        <w:commentReference w:id="170"/>
      </w:r>
      <w:r w:rsidR="00AC3D25" w:rsidRPr="00272A49">
        <w:rPr>
          <w:rPrChange w:id="174" w:author="Microsoft Office User" w:date="2020-11-29T18:04:00Z">
            <w:rPr>
              <w:lang w:val="fi-FI"/>
            </w:rPr>
          </w:rPrChange>
        </w:rPr>
        <w:t xml:space="preserve">Demographic data was collected </w:t>
      </w:r>
      <w:proofErr w:type="gramStart"/>
      <w:r w:rsidR="00AC3D25" w:rsidRPr="00272A49">
        <w:rPr>
          <w:rPrChange w:id="175" w:author="Microsoft Office User" w:date="2020-11-29T18:04:00Z">
            <w:rPr>
              <w:lang w:val="fi-FI"/>
            </w:rPr>
          </w:rPrChange>
        </w:rPr>
        <w:t>( age</w:t>
      </w:r>
      <w:proofErr w:type="gramEnd"/>
      <w:r w:rsidR="00AC3D25" w:rsidRPr="00272A49">
        <w:rPr>
          <w:rPrChange w:id="176" w:author="Microsoft Office User" w:date="2020-11-29T18:04:00Z">
            <w:rPr>
              <w:lang w:val="fi-FI"/>
            </w:rPr>
          </w:rPrChange>
        </w:rPr>
        <w:t>, gender, current diseases and medication</w:t>
      </w:r>
      <w:r w:rsidR="00F10119" w:rsidRPr="00272A49">
        <w:rPr>
          <w:rPrChange w:id="177" w:author="Microsoft Office User" w:date="2020-11-29T18:04:00Z">
            <w:rPr>
              <w:lang w:val="fi-FI"/>
            </w:rPr>
          </w:rPrChange>
        </w:rPr>
        <w:t>s</w:t>
      </w:r>
      <w:r w:rsidR="00AC3D25" w:rsidRPr="00272A49">
        <w:rPr>
          <w:rPrChange w:id="178" w:author="Microsoft Office User" w:date="2020-11-29T18:04:00Z">
            <w:rPr>
              <w:lang w:val="fi-FI"/>
            </w:rPr>
          </w:rPrChange>
        </w:rPr>
        <w:t>).</w:t>
      </w:r>
      <w:r w:rsidR="004711CC" w:rsidRPr="00272A49">
        <w:rPr>
          <w:rPrChange w:id="179" w:author="Microsoft Office User" w:date="2020-11-29T18:04:00Z">
            <w:rPr>
              <w:lang w:val="fi-FI"/>
            </w:rPr>
          </w:rPrChange>
        </w:rPr>
        <w:t xml:space="preserve"> </w:t>
      </w:r>
      <w:commentRangeStart w:id="180"/>
      <w:r w:rsidR="004711CC" w:rsidRPr="00272A49">
        <w:rPr>
          <w:rPrChange w:id="181" w:author="Microsoft Office User" w:date="2020-11-29T18:04:00Z">
            <w:rPr>
              <w:lang w:val="fi-FI"/>
            </w:rPr>
          </w:rPrChange>
        </w:rPr>
        <w:t>The patients were matched for age and gender. The matched controls were required to have both BPI now and BPI 24hour mean below 5.</w:t>
      </w:r>
      <w:commentRangeEnd w:id="180"/>
      <w:r w:rsidR="00C64300">
        <w:rPr>
          <w:rStyle w:val="CommentReference"/>
        </w:rPr>
        <w:commentReference w:id="180"/>
      </w:r>
    </w:p>
    <w:p w14:paraId="3639B451" w14:textId="5638ADF6" w:rsidR="000D553F" w:rsidRPr="000D553F" w:rsidRDefault="000D553F" w:rsidP="004711CC">
      <w:pPr>
        <w:spacing w:line="480" w:lineRule="auto"/>
        <w:rPr>
          <w:rPrChange w:id="182" w:author="Juulia Suvilehto" w:date="2020-12-03T17:02:00Z">
            <w:rPr>
              <w:lang w:val="fi-FI"/>
            </w:rPr>
          </w:rPrChange>
        </w:rPr>
      </w:pPr>
      <w:proofErr w:type="spellStart"/>
      <w:ins w:id="183" w:author="Juulia Suvilehto" w:date="2020-12-03T17:02:00Z">
        <w:r w:rsidRPr="000D553F">
          <w:rPr>
            <w:highlight w:val="cyan"/>
            <w:rPrChange w:id="184" w:author="Juulia Suvilehto" w:date="2020-12-03T17:05:00Z">
              <w:rPr/>
            </w:rPrChange>
          </w:rPr>
          <w:t>Jossain</w:t>
        </w:r>
        <w:proofErr w:type="spellEnd"/>
        <w:r w:rsidRPr="000D553F">
          <w:rPr>
            <w:highlight w:val="cyan"/>
            <w:rPrChange w:id="185" w:author="Juulia Suvilehto" w:date="2020-12-03T17:05:00Z">
              <w:rPr/>
            </w:rPrChange>
          </w:rPr>
          <w:t xml:space="preserve"> </w:t>
        </w:r>
        <w:proofErr w:type="spellStart"/>
        <w:r w:rsidRPr="000D553F">
          <w:rPr>
            <w:highlight w:val="cyan"/>
            <w:rPrChange w:id="186" w:author="Juulia Suvilehto" w:date="2020-12-03T17:05:00Z">
              <w:rPr/>
            </w:rPrChange>
          </w:rPr>
          <w:t>kohtaa</w:t>
        </w:r>
        <w:proofErr w:type="spellEnd"/>
        <w:r w:rsidRPr="000D553F">
          <w:rPr>
            <w:highlight w:val="cyan"/>
            <w:rPrChange w:id="187" w:author="Juulia Suvilehto" w:date="2020-12-03T17:05:00Z">
              <w:rPr/>
            </w:rPrChange>
          </w:rPr>
          <w:t xml:space="preserve"> </w:t>
        </w:r>
        <w:proofErr w:type="spellStart"/>
        <w:r w:rsidRPr="000D553F">
          <w:rPr>
            <w:highlight w:val="cyan"/>
            <w:rPrChange w:id="188" w:author="Juulia Suvilehto" w:date="2020-12-03T17:05:00Z">
              <w:rPr/>
            </w:rPrChange>
          </w:rPr>
          <w:t>pitäisi</w:t>
        </w:r>
        <w:proofErr w:type="spellEnd"/>
        <w:r w:rsidRPr="000D553F">
          <w:rPr>
            <w:highlight w:val="cyan"/>
            <w:rPrChange w:id="189" w:author="Juulia Suvilehto" w:date="2020-12-03T17:05:00Z">
              <w:rPr/>
            </w:rPrChange>
          </w:rPr>
          <w:t xml:space="preserve"> </w:t>
        </w:r>
        <w:proofErr w:type="spellStart"/>
        <w:r w:rsidRPr="000D553F">
          <w:rPr>
            <w:highlight w:val="cyan"/>
            <w:rPrChange w:id="190" w:author="Juulia Suvilehto" w:date="2020-12-03T17:05:00Z">
              <w:rPr/>
            </w:rPrChange>
          </w:rPr>
          <w:t>kanssa</w:t>
        </w:r>
        <w:proofErr w:type="spellEnd"/>
        <w:r w:rsidRPr="000D553F">
          <w:rPr>
            <w:highlight w:val="cyan"/>
            <w:rPrChange w:id="191" w:author="Juulia Suvilehto" w:date="2020-12-03T17:05:00Z">
              <w:rPr/>
            </w:rPrChange>
          </w:rPr>
          <w:t xml:space="preserve"> </w:t>
        </w:r>
        <w:proofErr w:type="spellStart"/>
        <w:r w:rsidRPr="000D553F">
          <w:rPr>
            <w:highlight w:val="cyan"/>
            <w:rPrChange w:id="192" w:author="Juulia Suvilehto" w:date="2020-12-03T17:05:00Z">
              <w:rPr/>
            </w:rPrChange>
          </w:rPr>
          <w:t>mainita</w:t>
        </w:r>
        <w:proofErr w:type="spellEnd"/>
        <w:r w:rsidRPr="000D553F">
          <w:rPr>
            <w:highlight w:val="cyan"/>
            <w:rPrChange w:id="193" w:author="Juulia Suvilehto" w:date="2020-12-03T17:05:00Z">
              <w:rPr/>
            </w:rPrChange>
          </w:rPr>
          <w:t xml:space="preserve">, </w:t>
        </w:r>
        <w:proofErr w:type="spellStart"/>
        <w:r w:rsidRPr="000D553F">
          <w:rPr>
            <w:highlight w:val="cyan"/>
            <w:rPrChange w:id="194" w:author="Juulia Suvilehto" w:date="2020-12-03T17:05:00Z">
              <w:rPr/>
            </w:rPrChange>
          </w:rPr>
          <w:t>että</w:t>
        </w:r>
        <w:proofErr w:type="spellEnd"/>
        <w:r w:rsidRPr="000D553F">
          <w:rPr>
            <w:highlight w:val="cyan"/>
            <w:rPrChange w:id="195" w:author="Juulia Suvilehto" w:date="2020-12-03T17:05:00Z">
              <w:rPr/>
            </w:rPrChange>
          </w:rPr>
          <w:t xml:space="preserve"> </w:t>
        </w:r>
        <w:proofErr w:type="spellStart"/>
        <w:r w:rsidRPr="000D553F">
          <w:rPr>
            <w:highlight w:val="cyan"/>
            <w:rPrChange w:id="196" w:author="Juulia Suvilehto" w:date="2020-12-03T17:05:00Z">
              <w:rPr>
                <w:lang w:val="sv-SE"/>
              </w:rPr>
            </w:rPrChange>
          </w:rPr>
          <w:t>väritystehtävissä</w:t>
        </w:r>
        <w:proofErr w:type="spellEnd"/>
        <w:r w:rsidRPr="000D553F">
          <w:rPr>
            <w:highlight w:val="cyan"/>
            <w:rPrChange w:id="197" w:author="Juulia Suvilehto" w:date="2020-12-03T17:05:00Z">
              <w:rPr>
                <w:lang w:val="sv-SE"/>
              </w:rPr>
            </w:rPrChange>
          </w:rPr>
          <w:t xml:space="preserve"> </w:t>
        </w:r>
        <w:proofErr w:type="spellStart"/>
        <w:r w:rsidRPr="000D553F">
          <w:rPr>
            <w:highlight w:val="cyan"/>
            <w:rPrChange w:id="198" w:author="Juulia Suvilehto" w:date="2020-12-03T17:05:00Z">
              <w:rPr>
                <w:lang w:val="sv-SE"/>
              </w:rPr>
            </w:rPrChange>
          </w:rPr>
          <w:t>kipupotilailla</w:t>
        </w:r>
        <w:proofErr w:type="spellEnd"/>
        <w:r w:rsidRPr="000D553F">
          <w:rPr>
            <w:highlight w:val="cyan"/>
            <w:rPrChange w:id="199" w:author="Juulia Suvilehto" w:date="2020-12-03T17:05:00Z">
              <w:rPr>
                <w:lang w:val="sv-SE"/>
              </w:rPr>
            </w:rPrChange>
          </w:rPr>
          <w:t xml:space="preserve"> (</w:t>
        </w:r>
        <w:proofErr w:type="spellStart"/>
        <w:r w:rsidRPr="000D553F">
          <w:rPr>
            <w:highlight w:val="cyan"/>
            <w:rPrChange w:id="200" w:author="Juulia Suvilehto" w:date="2020-12-03T17:05:00Z">
              <w:rPr/>
            </w:rPrChange>
          </w:rPr>
          <w:t>mutta</w:t>
        </w:r>
        <w:proofErr w:type="spellEnd"/>
        <w:r w:rsidRPr="000D553F">
          <w:rPr>
            <w:highlight w:val="cyan"/>
            <w:rPrChange w:id="201" w:author="Juulia Suvilehto" w:date="2020-12-03T17:05:00Z">
              <w:rPr/>
            </w:rPrChange>
          </w:rPr>
          <w:t xml:space="preserve"> </w:t>
        </w:r>
        <w:proofErr w:type="spellStart"/>
        <w:r w:rsidRPr="000D553F">
          <w:rPr>
            <w:highlight w:val="cyan"/>
            <w:rPrChange w:id="202" w:author="Juulia Suvilehto" w:date="2020-12-03T17:05:00Z">
              <w:rPr/>
            </w:rPrChange>
          </w:rPr>
          <w:t>ei</w:t>
        </w:r>
        <w:proofErr w:type="spellEnd"/>
        <w:r w:rsidRPr="000D553F">
          <w:rPr>
            <w:highlight w:val="cyan"/>
            <w:rPrChange w:id="203" w:author="Juulia Suvilehto" w:date="2020-12-03T17:05:00Z">
              <w:rPr/>
            </w:rPrChange>
          </w:rPr>
          <w:t xml:space="preserve"> </w:t>
        </w:r>
        <w:proofErr w:type="spellStart"/>
        <w:r w:rsidRPr="000D553F">
          <w:rPr>
            <w:highlight w:val="cyan"/>
            <w:rPrChange w:id="204" w:author="Juulia Suvilehto" w:date="2020-12-03T17:05:00Z">
              <w:rPr/>
            </w:rPrChange>
          </w:rPr>
          <w:t>verrokeilla</w:t>
        </w:r>
        <w:proofErr w:type="spellEnd"/>
        <w:r w:rsidRPr="000D553F">
          <w:rPr>
            <w:highlight w:val="cyan"/>
            <w:rPrChange w:id="205" w:author="Juulia Suvilehto" w:date="2020-12-03T17:05:00Z">
              <w:rPr/>
            </w:rPrChange>
          </w:rPr>
          <w:t xml:space="preserve">) </w:t>
        </w:r>
        <w:proofErr w:type="spellStart"/>
        <w:r w:rsidRPr="000D553F">
          <w:rPr>
            <w:highlight w:val="cyan"/>
            <w:rPrChange w:id="206" w:author="Juulia Suvilehto" w:date="2020-12-03T17:05:00Z">
              <w:rPr/>
            </w:rPrChange>
          </w:rPr>
          <w:t>oli</w:t>
        </w:r>
        <w:proofErr w:type="spellEnd"/>
        <w:r w:rsidRPr="000D553F">
          <w:rPr>
            <w:highlight w:val="cyan"/>
            <w:rPrChange w:id="207" w:author="Juulia Suvilehto" w:date="2020-12-03T17:05:00Z">
              <w:rPr/>
            </w:rPrChange>
          </w:rPr>
          <w:t xml:space="preserve"> </w:t>
        </w:r>
      </w:ins>
      <w:proofErr w:type="spellStart"/>
      <w:ins w:id="208" w:author="Juulia Suvilehto" w:date="2020-12-03T17:03:00Z">
        <w:r w:rsidRPr="000D553F">
          <w:rPr>
            <w:highlight w:val="cyan"/>
            <w:rPrChange w:id="209" w:author="Juulia Suvilehto" w:date="2020-12-03T17:05:00Z">
              <w:rPr/>
            </w:rPrChange>
          </w:rPr>
          <w:t>mahdollisuus</w:t>
        </w:r>
        <w:proofErr w:type="spellEnd"/>
        <w:r w:rsidRPr="000D553F">
          <w:rPr>
            <w:highlight w:val="cyan"/>
            <w:rPrChange w:id="210" w:author="Juulia Suvilehto" w:date="2020-12-03T17:05:00Z">
              <w:rPr/>
            </w:rPrChange>
          </w:rPr>
          <w:t xml:space="preserve"> </w:t>
        </w:r>
        <w:proofErr w:type="spellStart"/>
        <w:r w:rsidRPr="000D553F">
          <w:rPr>
            <w:highlight w:val="cyan"/>
            <w:rPrChange w:id="211" w:author="Juulia Suvilehto" w:date="2020-12-03T17:05:00Z">
              <w:rPr/>
            </w:rPrChange>
          </w:rPr>
          <w:t>myös</w:t>
        </w:r>
        <w:proofErr w:type="spellEnd"/>
        <w:r w:rsidRPr="000D553F">
          <w:rPr>
            <w:highlight w:val="cyan"/>
            <w:rPrChange w:id="212" w:author="Juulia Suvilehto" w:date="2020-12-03T17:05:00Z">
              <w:rPr/>
            </w:rPrChange>
          </w:rPr>
          <w:t xml:space="preserve"> </w:t>
        </w:r>
        <w:proofErr w:type="spellStart"/>
        <w:r w:rsidRPr="000D553F">
          <w:rPr>
            <w:highlight w:val="cyan"/>
            <w:rPrChange w:id="213" w:author="Juulia Suvilehto" w:date="2020-12-03T17:05:00Z">
              <w:rPr/>
            </w:rPrChange>
          </w:rPr>
          <w:t>indikoida</w:t>
        </w:r>
        <w:proofErr w:type="spellEnd"/>
        <w:r w:rsidRPr="000D553F">
          <w:rPr>
            <w:highlight w:val="cyan"/>
            <w:rPrChange w:id="214" w:author="Juulia Suvilehto" w:date="2020-12-03T17:05:00Z">
              <w:rPr/>
            </w:rPrChange>
          </w:rPr>
          <w:t xml:space="preserve">, </w:t>
        </w:r>
        <w:proofErr w:type="spellStart"/>
        <w:r w:rsidRPr="000D553F">
          <w:rPr>
            <w:highlight w:val="cyan"/>
            <w:rPrChange w:id="215" w:author="Juulia Suvilehto" w:date="2020-12-03T17:05:00Z">
              <w:rPr/>
            </w:rPrChange>
          </w:rPr>
          <w:t>että</w:t>
        </w:r>
        <w:proofErr w:type="spellEnd"/>
        <w:r w:rsidRPr="000D553F">
          <w:rPr>
            <w:highlight w:val="cyan"/>
            <w:rPrChange w:id="216" w:author="Juulia Suvilehto" w:date="2020-12-03T17:05:00Z">
              <w:rPr/>
            </w:rPrChange>
          </w:rPr>
          <w:t xml:space="preserve"> he </w:t>
        </w:r>
        <w:proofErr w:type="spellStart"/>
        <w:r w:rsidRPr="000D553F">
          <w:rPr>
            <w:highlight w:val="cyan"/>
            <w:rPrChange w:id="217" w:author="Juulia Suvilehto" w:date="2020-12-03T17:05:00Z">
              <w:rPr/>
            </w:rPrChange>
          </w:rPr>
          <w:t>ovat</w:t>
        </w:r>
        <w:proofErr w:type="spellEnd"/>
        <w:r w:rsidRPr="000D553F">
          <w:rPr>
            <w:highlight w:val="cyan"/>
            <w:rPrChange w:id="218" w:author="Juulia Suvilehto" w:date="2020-12-03T17:05:00Z">
              <w:rPr/>
            </w:rPrChange>
          </w:rPr>
          <w:t xml:space="preserve"> </w:t>
        </w:r>
        <w:proofErr w:type="spellStart"/>
        <w:r w:rsidRPr="000D553F">
          <w:rPr>
            <w:highlight w:val="cyan"/>
            <w:rPrChange w:id="219" w:author="Juulia Suvilehto" w:date="2020-12-03T17:05:00Z">
              <w:rPr/>
            </w:rPrChange>
          </w:rPr>
          <w:t>jättäneet</w:t>
        </w:r>
        <w:proofErr w:type="spellEnd"/>
        <w:r w:rsidRPr="000D553F">
          <w:rPr>
            <w:highlight w:val="cyan"/>
            <w:rPrChange w:id="220" w:author="Juulia Suvilehto" w:date="2020-12-03T17:05:00Z">
              <w:rPr/>
            </w:rPrChange>
          </w:rPr>
          <w:t xml:space="preserve"> </w:t>
        </w:r>
      </w:ins>
      <w:proofErr w:type="spellStart"/>
      <w:ins w:id="221" w:author="Juulia Suvilehto" w:date="2020-12-03T17:05:00Z">
        <w:r>
          <w:rPr>
            <w:highlight w:val="cyan"/>
          </w:rPr>
          <w:t>kyseisen</w:t>
        </w:r>
      </w:ins>
      <w:proofErr w:type="spellEnd"/>
      <w:ins w:id="222" w:author="Juulia Suvilehto" w:date="2020-12-03T17:03:00Z">
        <w:r w:rsidRPr="000D553F">
          <w:rPr>
            <w:highlight w:val="cyan"/>
            <w:rPrChange w:id="223" w:author="Juulia Suvilehto" w:date="2020-12-03T17:05:00Z">
              <w:rPr/>
            </w:rPrChange>
          </w:rPr>
          <w:t xml:space="preserve"> </w:t>
        </w:r>
      </w:ins>
      <w:proofErr w:type="spellStart"/>
      <w:ins w:id="224" w:author="Juulia Suvilehto" w:date="2020-12-03T17:05:00Z">
        <w:r>
          <w:rPr>
            <w:highlight w:val="cyan"/>
          </w:rPr>
          <w:t>kehon</w:t>
        </w:r>
      </w:ins>
      <w:proofErr w:type="spellEnd"/>
      <w:ins w:id="225" w:author="Juulia Suvilehto" w:date="2020-12-03T17:03:00Z">
        <w:r w:rsidRPr="000D553F">
          <w:rPr>
            <w:highlight w:val="cyan"/>
            <w:rPrChange w:id="226" w:author="Juulia Suvilehto" w:date="2020-12-03T17:05:00Z">
              <w:rPr/>
            </w:rPrChange>
          </w:rPr>
          <w:t xml:space="preserve"> </w:t>
        </w:r>
        <w:proofErr w:type="spellStart"/>
        <w:r w:rsidRPr="000D553F">
          <w:rPr>
            <w:highlight w:val="cyan"/>
            <w:rPrChange w:id="227" w:author="Juulia Suvilehto" w:date="2020-12-03T17:05:00Z">
              <w:rPr/>
            </w:rPrChange>
          </w:rPr>
          <w:t>tarkoituksella</w:t>
        </w:r>
        <w:proofErr w:type="spellEnd"/>
        <w:r w:rsidRPr="000D553F">
          <w:rPr>
            <w:highlight w:val="cyan"/>
            <w:rPrChange w:id="228" w:author="Juulia Suvilehto" w:date="2020-12-03T17:05:00Z">
              <w:rPr/>
            </w:rPrChange>
          </w:rPr>
          <w:t xml:space="preserve"> </w:t>
        </w:r>
      </w:ins>
      <w:proofErr w:type="spellStart"/>
      <w:ins w:id="229" w:author="Juulia Suvilehto" w:date="2020-12-03T17:05:00Z">
        <w:r w:rsidRPr="000D553F">
          <w:rPr>
            <w:highlight w:val="cyan"/>
            <w:rPrChange w:id="230" w:author="Juulia Suvilehto" w:date="2020-12-03T17:05:00Z">
              <w:rPr/>
            </w:rPrChange>
          </w:rPr>
          <w:t>tyhjäksi</w:t>
        </w:r>
        <w:proofErr w:type="spellEnd"/>
        <w:r w:rsidRPr="000D553F">
          <w:rPr>
            <w:highlight w:val="cyan"/>
            <w:rPrChange w:id="231" w:author="Juulia Suvilehto" w:date="2020-12-03T17:05:00Z">
              <w:rPr/>
            </w:rPrChange>
          </w:rPr>
          <w:t xml:space="preserve"> (</w:t>
        </w:r>
        <w:proofErr w:type="spellStart"/>
        <w:r w:rsidRPr="000D553F">
          <w:rPr>
            <w:highlight w:val="cyan"/>
            <w:rPrChange w:id="232" w:author="Juulia Suvilehto" w:date="2020-12-03T17:05:00Z">
              <w:rPr/>
            </w:rPrChange>
          </w:rPr>
          <w:t>esim</w:t>
        </w:r>
        <w:proofErr w:type="spellEnd"/>
        <w:r w:rsidRPr="000D553F">
          <w:rPr>
            <w:highlight w:val="cyan"/>
            <w:rPrChange w:id="233" w:author="Juulia Suvilehto" w:date="2020-12-03T17:05:00Z">
              <w:rPr/>
            </w:rPrChange>
          </w:rPr>
          <w:t xml:space="preserve">. </w:t>
        </w:r>
        <w:proofErr w:type="spellStart"/>
        <w:r>
          <w:rPr>
            <w:highlight w:val="cyan"/>
          </w:rPr>
          <w:t>eivät</w:t>
        </w:r>
        <w:proofErr w:type="spellEnd"/>
        <w:r w:rsidRPr="000D553F">
          <w:rPr>
            <w:highlight w:val="cyan"/>
            <w:rPrChange w:id="234" w:author="Juulia Suvilehto" w:date="2020-12-03T17:05:00Z">
              <w:rPr/>
            </w:rPrChange>
          </w:rPr>
          <w:t xml:space="preserve"> </w:t>
        </w:r>
        <w:proofErr w:type="spellStart"/>
        <w:r w:rsidRPr="000D553F">
          <w:rPr>
            <w:highlight w:val="cyan"/>
            <w:rPrChange w:id="235" w:author="Juulia Suvilehto" w:date="2020-12-03T17:53:00Z">
              <w:rPr/>
            </w:rPrChange>
          </w:rPr>
          <w:lastRenderedPageBreak/>
          <w:t>kokeneet</w:t>
        </w:r>
        <w:proofErr w:type="spellEnd"/>
        <w:r w:rsidRPr="000D553F">
          <w:rPr>
            <w:highlight w:val="cyan"/>
            <w:rPrChange w:id="236" w:author="Juulia Suvilehto" w:date="2020-12-03T17:53:00Z">
              <w:rPr/>
            </w:rPrChange>
          </w:rPr>
          <w:t xml:space="preserve"> </w:t>
        </w:r>
        <w:proofErr w:type="spellStart"/>
        <w:r w:rsidRPr="000D553F">
          <w:rPr>
            <w:highlight w:val="cyan"/>
            <w:rPrChange w:id="237" w:author="Juulia Suvilehto" w:date="2020-12-03T17:53:00Z">
              <w:rPr/>
            </w:rPrChange>
          </w:rPr>
          <w:t>kipua</w:t>
        </w:r>
        <w:proofErr w:type="spellEnd"/>
        <w:r w:rsidRPr="000D553F">
          <w:rPr>
            <w:highlight w:val="cyan"/>
            <w:rPrChange w:id="238" w:author="Juulia Suvilehto" w:date="2020-12-03T17:53:00Z">
              <w:rPr/>
            </w:rPrChange>
          </w:rPr>
          <w:t xml:space="preserve"> </w:t>
        </w:r>
        <w:proofErr w:type="spellStart"/>
        <w:r w:rsidRPr="000D553F">
          <w:rPr>
            <w:highlight w:val="cyan"/>
            <w:rPrChange w:id="239" w:author="Juulia Suvilehto" w:date="2020-12-03T17:53:00Z">
              <w:rPr/>
            </w:rPrChange>
          </w:rPr>
          <w:t>missään</w:t>
        </w:r>
        <w:proofErr w:type="spellEnd"/>
        <w:r w:rsidRPr="000D553F">
          <w:rPr>
            <w:highlight w:val="cyan"/>
            <w:rPrChange w:id="240" w:author="Juulia Suvilehto" w:date="2020-12-03T17:53:00Z">
              <w:rPr/>
            </w:rPrChange>
          </w:rPr>
          <w:t xml:space="preserve"> tai </w:t>
        </w:r>
        <w:proofErr w:type="spellStart"/>
        <w:r w:rsidRPr="000D553F">
          <w:rPr>
            <w:highlight w:val="cyan"/>
            <w:rPrChange w:id="241" w:author="Juulia Suvilehto" w:date="2020-12-03T17:53:00Z">
              <w:rPr/>
            </w:rPrChange>
          </w:rPr>
          <w:t>eivät</w:t>
        </w:r>
        <w:proofErr w:type="spellEnd"/>
        <w:r w:rsidRPr="000D553F">
          <w:rPr>
            <w:highlight w:val="cyan"/>
            <w:rPrChange w:id="242" w:author="Juulia Suvilehto" w:date="2020-12-03T17:53:00Z">
              <w:rPr/>
            </w:rPrChange>
          </w:rPr>
          <w:t xml:space="preserve"> </w:t>
        </w:r>
        <w:proofErr w:type="spellStart"/>
        <w:r w:rsidRPr="000D553F">
          <w:rPr>
            <w:highlight w:val="cyan"/>
            <w:rPrChange w:id="243" w:author="Juulia Suvilehto" w:date="2020-12-03T17:53:00Z">
              <w:rPr/>
            </w:rPrChange>
          </w:rPr>
          <w:t>tunne</w:t>
        </w:r>
        <w:proofErr w:type="spellEnd"/>
        <w:r w:rsidRPr="000D553F">
          <w:rPr>
            <w:highlight w:val="cyan"/>
            <w:rPrChange w:id="244" w:author="Juulia Suvilehto" w:date="2020-12-03T17:53:00Z">
              <w:rPr/>
            </w:rPrChange>
          </w:rPr>
          <w:t xml:space="preserve"> </w:t>
        </w:r>
        <w:proofErr w:type="spellStart"/>
        <w:r w:rsidRPr="000D553F">
          <w:rPr>
            <w:highlight w:val="cyan"/>
            <w:rPrChange w:id="245" w:author="Juulia Suvilehto" w:date="2020-12-03T17:53:00Z">
              <w:rPr/>
            </w:rPrChange>
          </w:rPr>
          <w:t>kyseistä</w:t>
        </w:r>
        <w:proofErr w:type="spellEnd"/>
        <w:r w:rsidRPr="000D553F">
          <w:rPr>
            <w:highlight w:val="cyan"/>
            <w:rPrChange w:id="246" w:author="Juulia Suvilehto" w:date="2020-12-03T17:53:00Z">
              <w:rPr/>
            </w:rPrChange>
          </w:rPr>
          <w:t xml:space="preserve"> </w:t>
        </w:r>
        <w:proofErr w:type="spellStart"/>
        <w:r w:rsidRPr="000D553F">
          <w:rPr>
            <w:highlight w:val="cyan"/>
            <w:rPrChange w:id="247" w:author="Juulia Suvilehto" w:date="2020-12-03T17:53:00Z">
              <w:rPr/>
            </w:rPrChange>
          </w:rPr>
          <w:t>tunnetta</w:t>
        </w:r>
        <w:proofErr w:type="spellEnd"/>
        <w:r w:rsidRPr="000D553F">
          <w:rPr>
            <w:highlight w:val="cyan"/>
            <w:rPrChange w:id="248" w:author="Juulia Suvilehto" w:date="2020-12-03T17:53:00Z">
              <w:rPr/>
            </w:rPrChange>
          </w:rPr>
          <w:t xml:space="preserve"> </w:t>
        </w:r>
        <w:proofErr w:type="spellStart"/>
        <w:r w:rsidRPr="000D553F">
          <w:rPr>
            <w:highlight w:val="cyan"/>
            <w:rPrChange w:id="249" w:author="Juulia Suvilehto" w:date="2020-12-03T17:53:00Z">
              <w:rPr/>
            </w:rPrChange>
          </w:rPr>
          <w:t>missään</w:t>
        </w:r>
        <w:proofErr w:type="spellEnd"/>
        <w:r w:rsidRPr="000D553F">
          <w:rPr>
            <w:highlight w:val="cyan"/>
            <w:rPrChange w:id="250" w:author="Juulia Suvilehto" w:date="2020-12-03T17:53:00Z">
              <w:rPr/>
            </w:rPrChange>
          </w:rPr>
          <w:t xml:space="preserve"> pain </w:t>
        </w:r>
        <w:proofErr w:type="spellStart"/>
        <w:r w:rsidRPr="000D553F">
          <w:rPr>
            <w:highlight w:val="cyan"/>
            <w:rPrChange w:id="251" w:author="Juulia Suvilehto" w:date="2020-12-03T17:53:00Z">
              <w:rPr/>
            </w:rPrChange>
          </w:rPr>
          <w:t>kehoaan</w:t>
        </w:r>
        <w:proofErr w:type="spellEnd"/>
        <w:r w:rsidRPr="000D553F">
          <w:rPr>
            <w:highlight w:val="cyan"/>
            <w:rPrChange w:id="252" w:author="Juulia Suvilehto" w:date="2020-12-03T17:53:00Z">
              <w:rPr/>
            </w:rPrChange>
          </w:rPr>
          <w:t>)</w:t>
        </w:r>
      </w:ins>
      <w:ins w:id="253" w:author="Juulia Suvilehto" w:date="2020-12-03T17:53:00Z">
        <w:r w:rsidRPr="000D553F">
          <w:rPr>
            <w:highlight w:val="cyan"/>
            <w:rPrChange w:id="254" w:author="Juulia Suvilehto" w:date="2020-12-03T17:53:00Z">
              <w:rPr/>
            </w:rPrChange>
          </w:rPr>
          <w:t>.</w:t>
        </w:r>
      </w:ins>
      <w:ins w:id="255" w:author="Juulia Suvilehto" w:date="2020-12-03T17:05:00Z">
        <w:r w:rsidRPr="000D553F">
          <w:rPr>
            <w:highlight w:val="cyan"/>
            <w:rPrChange w:id="256" w:author="Juulia Suvilehto" w:date="2020-12-03T17:53:00Z">
              <w:rPr/>
            </w:rPrChange>
          </w:rPr>
          <w:t xml:space="preserve"> </w:t>
        </w:r>
        <w:proofErr w:type="spellStart"/>
        <w:r w:rsidRPr="000D553F">
          <w:rPr>
            <w:highlight w:val="cyan"/>
            <w:rPrChange w:id="257" w:author="Juulia Suvilehto" w:date="2020-12-03T17:53:00Z">
              <w:rPr/>
            </w:rPrChange>
          </w:rPr>
          <w:t>Tästä</w:t>
        </w:r>
        <w:proofErr w:type="spellEnd"/>
        <w:r w:rsidRPr="000D553F">
          <w:rPr>
            <w:highlight w:val="cyan"/>
            <w:rPrChange w:id="258" w:author="Juulia Suvilehto" w:date="2020-12-03T17:53:00Z">
              <w:rPr/>
            </w:rPrChange>
          </w:rPr>
          <w:t xml:space="preserve"> </w:t>
        </w:r>
        <w:proofErr w:type="spellStart"/>
        <w:r w:rsidRPr="000D553F">
          <w:rPr>
            <w:highlight w:val="cyan"/>
            <w:rPrChange w:id="259" w:author="Juulia Suvilehto" w:date="2020-12-03T17:53:00Z">
              <w:rPr/>
            </w:rPrChange>
          </w:rPr>
          <w:t>joht</w:t>
        </w:r>
      </w:ins>
      <w:ins w:id="260" w:author="Juulia Suvilehto" w:date="2020-12-03T17:06:00Z">
        <w:r w:rsidRPr="000D553F">
          <w:rPr>
            <w:highlight w:val="cyan"/>
            <w:rPrChange w:id="261" w:author="Juulia Suvilehto" w:date="2020-12-03T17:53:00Z">
              <w:rPr/>
            </w:rPrChange>
          </w:rPr>
          <w:t>uvien</w:t>
        </w:r>
        <w:proofErr w:type="spellEnd"/>
        <w:r w:rsidRPr="000D553F">
          <w:rPr>
            <w:highlight w:val="cyan"/>
            <w:rPrChange w:id="262" w:author="Juulia Suvilehto" w:date="2020-12-03T17:53:00Z">
              <w:rPr/>
            </w:rPrChange>
          </w:rPr>
          <w:t xml:space="preserve"> </w:t>
        </w:r>
        <w:proofErr w:type="spellStart"/>
        <w:r w:rsidRPr="000D553F">
          <w:rPr>
            <w:highlight w:val="cyan"/>
            <w:rPrChange w:id="263" w:author="Juulia Suvilehto" w:date="2020-12-03T17:53:00Z">
              <w:rPr/>
            </w:rPrChange>
          </w:rPr>
          <w:t>vääristymien</w:t>
        </w:r>
        <w:proofErr w:type="spellEnd"/>
        <w:r w:rsidRPr="000D553F">
          <w:rPr>
            <w:highlight w:val="cyan"/>
            <w:rPrChange w:id="264" w:author="Juulia Suvilehto" w:date="2020-12-03T17:53:00Z">
              <w:rPr/>
            </w:rPrChange>
          </w:rPr>
          <w:t xml:space="preserve"> </w:t>
        </w:r>
        <w:proofErr w:type="spellStart"/>
        <w:r w:rsidRPr="000D553F">
          <w:rPr>
            <w:highlight w:val="cyan"/>
            <w:rPrChange w:id="265" w:author="Juulia Suvilehto" w:date="2020-12-03T17:53:00Z">
              <w:rPr/>
            </w:rPrChange>
          </w:rPr>
          <w:t>välttämiseksi</w:t>
        </w:r>
        <w:proofErr w:type="spellEnd"/>
        <w:r w:rsidRPr="000D553F">
          <w:rPr>
            <w:highlight w:val="cyan"/>
            <w:rPrChange w:id="266" w:author="Juulia Suvilehto" w:date="2020-12-03T17:53:00Z">
              <w:rPr/>
            </w:rPrChange>
          </w:rPr>
          <w:t xml:space="preserve"> </w:t>
        </w:r>
        <w:proofErr w:type="spellStart"/>
        <w:r w:rsidRPr="000D553F">
          <w:rPr>
            <w:highlight w:val="cyan"/>
            <w:rPrChange w:id="267" w:author="Juulia Suvilehto" w:date="2020-12-03T17:53:00Z">
              <w:rPr/>
            </w:rPrChange>
          </w:rPr>
          <w:t>oletettiin</w:t>
        </w:r>
        <w:proofErr w:type="spellEnd"/>
        <w:r w:rsidRPr="000D553F">
          <w:rPr>
            <w:highlight w:val="cyan"/>
            <w:rPrChange w:id="268" w:author="Juulia Suvilehto" w:date="2020-12-03T17:53:00Z">
              <w:rPr/>
            </w:rPrChange>
          </w:rPr>
          <w:t xml:space="preserve">, </w:t>
        </w:r>
        <w:proofErr w:type="spellStart"/>
        <w:r w:rsidRPr="000D553F">
          <w:rPr>
            <w:highlight w:val="cyan"/>
            <w:rPrChange w:id="269" w:author="Juulia Suvilehto" w:date="2020-12-03T17:53:00Z">
              <w:rPr/>
            </w:rPrChange>
          </w:rPr>
          <w:t>että</w:t>
        </w:r>
        <w:proofErr w:type="spellEnd"/>
        <w:r w:rsidRPr="000D553F">
          <w:rPr>
            <w:highlight w:val="cyan"/>
            <w:rPrChange w:id="270" w:author="Juulia Suvilehto" w:date="2020-12-03T17:53:00Z">
              <w:rPr/>
            </w:rPrChange>
          </w:rPr>
          <w:t xml:space="preserve"> </w:t>
        </w:r>
      </w:ins>
      <w:proofErr w:type="spellStart"/>
      <w:ins w:id="271" w:author="Juulia Suvilehto" w:date="2020-12-03T17:53:00Z">
        <w:r w:rsidRPr="000D553F">
          <w:rPr>
            <w:highlight w:val="cyan"/>
            <w:rPrChange w:id="272" w:author="Juulia Suvilehto" w:date="2020-12-03T17:53:00Z">
              <w:rPr/>
            </w:rPrChange>
          </w:rPr>
          <w:t>kaikki</w:t>
        </w:r>
        <w:proofErr w:type="spellEnd"/>
        <w:r w:rsidRPr="000D553F">
          <w:rPr>
            <w:highlight w:val="cyan"/>
            <w:rPrChange w:id="273" w:author="Juulia Suvilehto" w:date="2020-12-03T17:53:00Z">
              <w:rPr/>
            </w:rPrChange>
          </w:rPr>
          <w:t xml:space="preserve"> </w:t>
        </w:r>
        <w:proofErr w:type="spellStart"/>
        <w:r w:rsidRPr="000D553F">
          <w:rPr>
            <w:highlight w:val="cyan"/>
            <w:rPrChange w:id="274" w:author="Juulia Suvilehto" w:date="2020-12-03T17:53:00Z">
              <w:rPr/>
            </w:rPrChange>
          </w:rPr>
          <w:t>tyhjät</w:t>
        </w:r>
        <w:proofErr w:type="spellEnd"/>
        <w:r w:rsidRPr="000D553F">
          <w:rPr>
            <w:highlight w:val="cyan"/>
            <w:rPrChange w:id="275" w:author="Juulia Suvilehto" w:date="2020-12-03T17:53:00Z">
              <w:rPr/>
            </w:rPrChange>
          </w:rPr>
          <w:t xml:space="preserve"> </w:t>
        </w:r>
        <w:proofErr w:type="spellStart"/>
        <w:r w:rsidRPr="000D553F">
          <w:rPr>
            <w:highlight w:val="cyan"/>
            <w:rPrChange w:id="276" w:author="Juulia Suvilehto" w:date="2020-12-03T17:53:00Z">
              <w:rPr/>
            </w:rPrChange>
          </w:rPr>
          <w:t>kehot</w:t>
        </w:r>
        <w:proofErr w:type="spellEnd"/>
        <w:r w:rsidRPr="000D553F">
          <w:rPr>
            <w:highlight w:val="cyan"/>
            <w:rPrChange w:id="277" w:author="Juulia Suvilehto" w:date="2020-12-03T17:53:00Z">
              <w:rPr/>
            </w:rPrChange>
          </w:rPr>
          <w:t xml:space="preserve"> </w:t>
        </w:r>
        <w:proofErr w:type="spellStart"/>
        <w:r w:rsidRPr="000D553F">
          <w:rPr>
            <w:highlight w:val="cyan"/>
            <w:rPrChange w:id="278" w:author="Juulia Suvilehto" w:date="2020-12-03T17:53:00Z">
              <w:rPr/>
            </w:rPrChange>
          </w:rPr>
          <w:t>verrokeilla</w:t>
        </w:r>
        <w:proofErr w:type="spellEnd"/>
        <w:r w:rsidRPr="000D553F">
          <w:rPr>
            <w:highlight w:val="cyan"/>
            <w:rPrChange w:id="279" w:author="Juulia Suvilehto" w:date="2020-12-03T17:53:00Z">
              <w:rPr/>
            </w:rPrChange>
          </w:rPr>
          <w:t xml:space="preserve"> </w:t>
        </w:r>
        <w:proofErr w:type="spellStart"/>
        <w:r w:rsidRPr="000D553F">
          <w:rPr>
            <w:highlight w:val="cyan"/>
            <w:rPrChange w:id="280" w:author="Juulia Suvilehto" w:date="2020-12-03T17:53:00Z">
              <w:rPr/>
            </w:rPrChange>
          </w:rPr>
          <w:t>oli</w:t>
        </w:r>
        <w:proofErr w:type="spellEnd"/>
        <w:r w:rsidRPr="000D553F">
          <w:rPr>
            <w:highlight w:val="cyan"/>
            <w:rPrChange w:id="281" w:author="Juulia Suvilehto" w:date="2020-12-03T17:53:00Z">
              <w:rPr/>
            </w:rPrChange>
          </w:rPr>
          <w:t xml:space="preserve"> </w:t>
        </w:r>
        <w:proofErr w:type="spellStart"/>
        <w:r w:rsidRPr="000D553F">
          <w:rPr>
            <w:highlight w:val="cyan"/>
            <w:rPrChange w:id="282" w:author="Juulia Suvilehto" w:date="2020-12-03T17:53:00Z">
              <w:rPr/>
            </w:rPrChange>
          </w:rPr>
          <w:t>tarkoituksella</w:t>
        </w:r>
        <w:proofErr w:type="spellEnd"/>
        <w:r w:rsidRPr="000D553F">
          <w:rPr>
            <w:highlight w:val="cyan"/>
            <w:rPrChange w:id="283" w:author="Juulia Suvilehto" w:date="2020-12-03T17:53:00Z">
              <w:rPr/>
            </w:rPrChange>
          </w:rPr>
          <w:t xml:space="preserve"> </w:t>
        </w:r>
        <w:proofErr w:type="spellStart"/>
        <w:r w:rsidRPr="000D553F">
          <w:rPr>
            <w:highlight w:val="cyan"/>
            <w:rPrChange w:id="284" w:author="Juulia Suvilehto" w:date="2020-12-03T17:53:00Z">
              <w:rPr/>
            </w:rPrChange>
          </w:rPr>
          <w:t>jätetty</w:t>
        </w:r>
        <w:proofErr w:type="spellEnd"/>
        <w:r w:rsidRPr="000D553F">
          <w:rPr>
            <w:highlight w:val="cyan"/>
            <w:rPrChange w:id="285" w:author="Juulia Suvilehto" w:date="2020-12-03T17:53:00Z">
              <w:rPr/>
            </w:rPrChange>
          </w:rPr>
          <w:t xml:space="preserve"> </w:t>
        </w:r>
        <w:proofErr w:type="spellStart"/>
        <w:r w:rsidRPr="000D553F">
          <w:rPr>
            <w:highlight w:val="cyan"/>
            <w:rPrChange w:id="286" w:author="Juulia Suvilehto" w:date="2020-12-03T17:53:00Z">
              <w:rPr/>
            </w:rPrChange>
          </w:rPr>
          <w:t>tyhjäksi</w:t>
        </w:r>
        <w:proofErr w:type="spellEnd"/>
        <w:r w:rsidRPr="000D553F">
          <w:rPr>
            <w:highlight w:val="cyan"/>
            <w:rPrChange w:id="287" w:author="Juulia Suvilehto" w:date="2020-12-03T17:53:00Z">
              <w:rPr/>
            </w:rPrChange>
          </w:rPr>
          <w:t xml:space="preserve"> (</w:t>
        </w:r>
        <w:proofErr w:type="spellStart"/>
        <w:r w:rsidRPr="000D553F">
          <w:rPr>
            <w:highlight w:val="cyan"/>
            <w:rPrChange w:id="288" w:author="Juulia Suvilehto" w:date="2020-12-03T17:53:00Z">
              <w:rPr/>
            </w:rPrChange>
          </w:rPr>
          <w:t>tämä</w:t>
        </w:r>
        <w:proofErr w:type="spellEnd"/>
        <w:r w:rsidRPr="000D553F">
          <w:rPr>
            <w:highlight w:val="cyan"/>
            <w:rPrChange w:id="289" w:author="Juulia Suvilehto" w:date="2020-12-03T17:53:00Z">
              <w:rPr/>
            </w:rPrChange>
          </w:rPr>
          <w:t xml:space="preserve"> </w:t>
        </w:r>
        <w:proofErr w:type="spellStart"/>
        <w:r w:rsidRPr="000D553F">
          <w:rPr>
            <w:highlight w:val="cyan"/>
            <w:rPrChange w:id="290" w:author="Juulia Suvilehto" w:date="2020-12-03T17:53:00Z">
              <w:rPr/>
            </w:rPrChange>
          </w:rPr>
          <w:t>valinta</w:t>
        </w:r>
        <w:proofErr w:type="spellEnd"/>
        <w:r w:rsidRPr="000D553F">
          <w:rPr>
            <w:highlight w:val="cyan"/>
            <w:rPrChange w:id="291" w:author="Juulia Suvilehto" w:date="2020-12-03T17:53:00Z">
              <w:rPr/>
            </w:rPrChange>
          </w:rPr>
          <w:t xml:space="preserve"> </w:t>
        </w:r>
        <w:proofErr w:type="spellStart"/>
        <w:r w:rsidRPr="000D553F">
          <w:rPr>
            <w:highlight w:val="cyan"/>
            <w:rPrChange w:id="292" w:author="Juulia Suvilehto" w:date="2020-12-03T17:53:00Z">
              <w:rPr/>
            </w:rPrChange>
          </w:rPr>
          <w:t>minimoi</w:t>
        </w:r>
        <w:proofErr w:type="spellEnd"/>
        <w:r w:rsidRPr="000D553F">
          <w:rPr>
            <w:highlight w:val="cyan"/>
            <w:rPrChange w:id="293" w:author="Juulia Suvilehto" w:date="2020-12-03T17:53:00Z">
              <w:rPr/>
            </w:rPrChange>
          </w:rPr>
          <w:t xml:space="preserve"> </w:t>
        </w:r>
        <w:proofErr w:type="spellStart"/>
        <w:r w:rsidRPr="000D553F">
          <w:rPr>
            <w:highlight w:val="cyan"/>
            <w:rPrChange w:id="294" w:author="Juulia Suvilehto" w:date="2020-12-03T17:53:00Z">
              <w:rPr/>
            </w:rPrChange>
          </w:rPr>
          <w:t>eroa</w:t>
        </w:r>
        <w:proofErr w:type="spellEnd"/>
        <w:r w:rsidRPr="000D553F">
          <w:rPr>
            <w:highlight w:val="cyan"/>
            <w:rPrChange w:id="295" w:author="Juulia Suvilehto" w:date="2020-12-03T17:53:00Z">
              <w:rPr/>
            </w:rPrChange>
          </w:rPr>
          <w:t xml:space="preserve"> </w:t>
        </w:r>
        <w:proofErr w:type="spellStart"/>
        <w:r w:rsidRPr="000D553F">
          <w:rPr>
            <w:highlight w:val="cyan"/>
            <w:rPrChange w:id="296" w:author="Juulia Suvilehto" w:date="2020-12-03T17:53:00Z">
              <w:rPr/>
            </w:rPrChange>
          </w:rPr>
          <w:t>kipupotilaiden</w:t>
        </w:r>
        <w:proofErr w:type="spellEnd"/>
        <w:r w:rsidRPr="000D553F">
          <w:rPr>
            <w:highlight w:val="cyan"/>
            <w:rPrChange w:id="297" w:author="Juulia Suvilehto" w:date="2020-12-03T17:53:00Z">
              <w:rPr/>
            </w:rPrChange>
          </w:rPr>
          <w:t xml:space="preserve"> ja </w:t>
        </w:r>
        <w:proofErr w:type="spellStart"/>
        <w:r w:rsidRPr="000D553F">
          <w:rPr>
            <w:highlight w:val="cyan"/>
            <w:rPrChange w:id="298" w:author="Juulia Suvilehto" w:date="2020-12-03T17:53:00Z">
              <w:rPr/>
            </w:rPrChange>
          </w:rPr>
          <w:t>verrokkien</w:t>
        </w:r>
        <w:proofErr w:type="spellEnd"/>
        <w:r w:rsidRPr="000D553F">
          <w:rPr>
            <w:highlight w:val="cyan"/>
            <w:rPrChange w:id="299" w:author="Juulia Suvilehto" w:date="2020-12-03T17:53:00Z">
              <w:rPr/>
            </w:rPrChange>
          </w:rPr>
          <w:t xml:space="preserve"> </w:t>
        </w:r>
        <w:proofErr w:type="spellStart"/>
        <w:r w:rsidRPr="000D553F">
          <w:rPr>
            <w:highlight w:val="cyan"/>
            <w:rPrChange w:id="300" w:author="Juulia Suvilehto" w:date="2020-12-03T17:53:00Z">
              <w:rPr/>
            </w:rPrChange>
          </w:rPr>
          <w:t>välillä</w:t>
        </w:r>
        <w:proofErr w:type="spellEnd"/>
        <w:r w:rsidRPr="000D553F">
          <w:rPr>
            <w:highlight w:val="cyan"/>
            <w:rPrChange w:id="301" w:author="Juulia Suvilehto" w:date="2020-12-03T17:53:00Z">
              <w:rPr/>
            </w:rPrChange>
          </w:rPr>
          <w:t>).</w:t>
        </w:r>
      </w:ins>
    </w:p>
    <w:p w14:paraId="70045E8E" w14:textId="50A464CA" w:rsidR="003900A1" w:rsidRPr="00272A49" w:rsidDel="00C64300" w:rsidRDefault="003900A1" w:rsidP="007677E7">
      <w:pPr>
        <w:spacing w:line="480" w:lineRule="auto"/>
        <w:rPr>
          <w:del w:id="302" w:author="Juulia Suvilehto" w:date="2020-12-03T16:55:00Z"/>
          <w:rPrChange w:id="303" w:author="Microsoft Office User" w:date="2020-11-29T18:04:00Z">
            <w:rPr>
              <w:del w:id="304" w:author="Juulia Suvilehto" w:date="2020-12-03T16:55:00Z"/>
              <w:lang w:val="fi-FI"/>
            </w:rPr>
          </w:rPrChange>
        </w:rPr>
      </w:pPr>
    </w:p>
    <w:p w14:paraId="1901B0E8" w14:textId="77777777" w:rsidR="004711CC" w:rsidRPr="00272A49" w:rsidRDefault="000F6617" w:rsidP="004711CC">
      <w:pPr>
        <w:spacing w:line="480" w:lineRule="auto"/>
        <w:rPr>
          <w:sz w:val="24"/>
          <w:szCs w:val="24"/>
          <w:rPrChange w:id="305" w:author="Microsoft Office User" w:date="2020-11-29T18:04:00Z">
            <w:rPr>
              <w:sz w:val="24"/>
              <w:szCs w:val="24"/>
              <w:lang w:val="fi-FI"/>
            </w:rPr>
          </w:rPrChange>
        </w:rPr>
      </w:pPr>
      <w:r w:rsidRPr="00272A49">
        <w:rPr>
          <w:b/>
          <w:bCs/>
          <w:i/>
          <w:iCs/>
          <w:sz w:val="24"/>
          <w:szCs w:val="24"/>
          <w:rPrChange w:id="306" w:author="Microsoft Office User" w:date="2020-11-29T18:04:00Z">
            <w:rPr>
              <w:b/>
              <w:bCs/>
              <w:i/>
              <w:iCs/>
              <w:sz w:val="24"/>
              <w:szCs w:val="24"/>
              <w:lang w:val="fi-FI"/>
            </w:rPr>
          </w:rPrChange>
        </w:rPr>
        <w:t>Statistics</w:t>
      </w:r>
    </w:p>
    <w:p w14:paraId="40535890" w14:textId="4CDEF251" w:rsidR="004711CC" w:rsidRPr="00272A49" w:rsidRDefault="004711CC" w:rsidP="004711CC">
      <w:pPr>
        <w:spacing w:line="480" w:lineRule="auto"/>
        <w:rPr>
          <w:sz w:val="24"/>
          <w:szCs w:val="24"/>
          <w:rPrChange w:id="307" w:author="Microsoft Office User" w:date="2020-11-29T18:04:00Z">
            <w:rPr>
              <w:sz w:val="24"/>
              <w:szCs w:val="24"/>
              <w:lang w:val="fi-FI"/>
            </w:rPr>
          </w:rPrChange>
        </w:rPr>
      </w:pPr>
      <w:r w:rsidRPr="004711CC">
        <w:rPr>
          <w:rFonts w:cstheme="minorHAnsi"/>
        </w:rPr>
        <w:t xml:space="preserve"> </w:t>
      </w:r>
      <w:commentRangeStart w:id="308"/>
      <w:r>
        <w:rPr>
          <w:rFonts w:cstheme="minorHAnsi"/>
        </w:rPr>
        <w:t>S</w:t>
      </w:r>
      <w:r w:rsidRPr="004711CC">
        <w:rPr>
          <w:rFonts w:cstheme="minorHAnsi"/>
        </w:rPr>
        <w:t xml:space="preserve">ubjects who had not colored in at least 10% of pixels inside the mask in at least one of the </w:t>
      </w:r>
      <w:proofErr w:type="spellStart"/>
      <w:r w:rsidRPr="004711CC">
        <w:rPr>
          <w:rFonts w:cstheme="minorHAnsi"/>
        </w:rPr>
        <w:t>colouring</w:t>
      </w:r>
      <w:proofErr w:type="spellEnd"/>
      <w:r w:rsidRPr="004711CC">
        <w:rPr>
          <w:rFonts w:cstheme="minorHAnsi"/>
        </w:rPr>
        <w:t xml:space="preserve"> tasks (emotion maps, sensitivity maps, pain maps)</w:t>
      </w:r>
      <w:r>
        <w:rPr>
          <w:rFonts w:cstheme="minorHAnsi"/>
        </w:rPr>
        <w:t xml:space="preserve"> were rejected. </w:t>
      </w:r>
      <w:r w:rsidRPr="004711CC">
        <w:rPr>
          <w:rFonts w:cstheme="minorHAnsi"/>
        </w:rPr>
        <w:t xml:space="preserve"> </w:t>
      </w:r>
      <w:commentRangeEnd w:id="308"/>
      <w:r w:rsidR="00C64300">
        <w:rPr>
          <w:rStyle w:val="CommentReference"/>
        </w:rPr>
        <w:commentReference w:id="308"/>
      </w:r>
    </w:p>
    <w:p w14:paraId="36F66AF9" w14:textId="77777777" w:rsidR="004711CC" w:rsidRPr="00272A49" w:rsidRDefault="004711CC" w:rsidP="007677E7">
      <w:pPr>
        <w:spacing w:line="480" w:lineRule="auto"/>
        <w:rPr>
          <w:sz w:val="24"/>
          <w:szCs w:val="24"/>
          <w:rPrChange w:id="309" w:author="Microsoft Office User" w:date="2020-11-29T18:04:00Z">
            <w:rPr>
              <w:sz w:val="24"/>
              <w:szCs w:val="24"/>
              <w:lang w:val="fi-FI"/>
            </w:rPr>
          </w:rPrChange>
        </w:rPr>
      </w:pPr>
    </w:p>
    <w:p w14:paraId="59A6CB07" w14:textId="77777777" w:rsidR="003900A1" w:rsidRPr="00272A49" w:rsidRDefault="003900A1" w:rsidP="007677E7">
      <w:pPr>
        <w:spacing w:line="240" w:lineRule="auto"/>
        <w:rPr>
          <w:b/>
          <w:bCs/>
          <w:rPrChange w:id="310" w:author="Microsoft Office User" w:date="2020-11-29T18:04:00Z">
            <w:rPr>
              <w:b/>
              <w:bCs/>
              <w:lang w:val="fi-FI"/>
            </w:rPr>
          </w:rPrChange>
        </w:rPr>
      </w:pPr>
    </w:p>
    <w:p w14:paraId="28A30212" w14:textId="77777777" w:rsidR="004711CC" w:rsidRPr="00272A49" w:rsidRDefault="004711CC" w:rsidP="007677E7">
      <w:pPr>
        <w:spacing w:line="480" w:lineRule="auto"/>
        <w:rPr>
          <w:b/>
          <w:bCs/>
          <w:sz w:val="24"/>
          <w:szCs w:val="24"/>
          <w:rPrChange w:id="311" w:author="Microsoft Office User" w:date="2020-11-29T18:04:00Z">
            <w:rPr>
              <w:b/>
              <w:bCs/>
              <w:sz w:val="24"/>
              <w:szCs w:val="24"/>
              <w:lang w:val="fi-FI"/>
            </w:rPr>
          </w:rPrChange>
        </w:rPr>
      </w:pPr>
    </w:p>
    <w:p w14:paraId="7842BF7C" w14:textId="77777777" w:rsidR="004711CC" w:rsidRPr="00272A49" w:rsidRDefault="004711CC" w:rsidP="007677E7">
      <w:pPr>
        <w:spacing w:line="480" w:lineRule="auto"/>
        <w:rPr>
          <w:b/>
          <w:bCs/>
          <w:sz w:val="24"/>
          <w:szCs w:val="24"/>
          <w:rPrChange w:id="312" w:author="Microsoft Office User" w:date="2020-11-29T18:04:00Z">
            <w:rPr>
              <w:b/>
              <w:bCs/>
              <w:sz w:val="24"/>
              <w:szCs w:val="24"/>
              <w:lang w:val="fi-FI"/>
            </w:rPr>
          </w:rPrChange>
        </w:rPr>
      </w:pPr>
    </w:p>
    <w:p w14:paraId="7921FBBC" w14:textId="109326C3" w:rsidR="003900A1" w:rsidRPr="00272A49" w:rsidRDefault="003900A1" w:rsidP="007677E7">
      <w:pPr>
        <w:spacing w:line="480" w:lineRule="auto"/>
        <w:rPr>
          <w:b/>
          <w:bCs/>
          <w:sz w:val="24"/>
          <w:szCs w:val="24"/>
          <w:rPrChange w:id="313" w:author="Microsoft Office User" w:date="2020-11-29T18:04:00Z">
            <w:rPr>
              <w:b/>
              <w:bCs/>
              <w:sz w:val="24"/>
              <w:szCs w:val="24"/>
              <w:lang w:val="fi-FI"/>
            </w:rPr>
          </w:rPrChange>
        </w:rPr>
      </w:pPr>
      <w:r w:rsidRPr="00272A49">
        <w:rPr>
          <w:b/>
          <w:bCs/>
          <w:sz w:val="24"/>
          <w:szCs w:val="24"/>
          <w:rPrChange w:id="314" w:author="Microsoft Office User" w:date="2020-11-29T18:04:00Z">
            <w:rPr>
              <w:b/>
              <w:bCs/>
              <w:sz w:val="24"/>
              <w:szCs w:val="24"/>
              <w:lang w:val="fi-FI"/>
            </w:rPr>
          </w:rPrChange>
        </w:rPr>
        <w:t>Results</w:t>
      </w:r>
      <w:r w:rsidR="000F6617" w:rsidRPr="00272A49">
        <w:rPr>
          <w:b/>
          <w:bCs/>
          <w:sz w:val="24"/>
          <w:szCs w:val="24"/>
          <w:rPrChange w:id="315" w:author="Microsoft Office User" w:date="2020-11-29T18:04:00Z">
            <w:rPr>
              <w:b/>
              <w:bCs/>
              <w:sz w:val="24"/>
              <w:szCs w:val="24"/>
              <w:lang w:val="fi-FI"/>
            </w:rPr>
          </w:rPrChange>
        </w:rPr>
        <w:t xml:space="preserve"> </w:t>
      </w:r>
    </w:p>
    <w:p w14:paraId="1AC770F9" w14:textId="492333D9" w:rsidR="007677E7" w:rsidRPr="00272A49" w:rsidRDefault="007677E7" w:rsidP="007677E7">
      <w:pPr>
        <w:spacing w:line="480" w:lineRule="auto"/>
        <w:rPr>
          <w:rPrChange w:id="316" w:author="Microsoft Office User" w:date="2020-11-29T18:04:00Z">
            <w:rPr>
              <w:lang w:val="fi-FI"/>
            </w:rPr>
          </w:rPrChange>
        </w:rPr>
      </w:pPr>
      <w:r w:rsidRPr="00272A49">
        <w:rPr>
          <w:rPrChange w:id="317" w:author="Microsoft Office User" w:date="2020-11-29T18:04:00Z">
            <w:rPr>
              <w:lang w:val="fi-FI"/>
            </w:rPr>
          </w:rPrChange>
        </w:rPr>
        <w:t xml:space="preserve">Total of 2348 controls and 118 patients were enrolled. </w:t>
      </w:r>
      <w:r w:rsidR="000F6617" w:rsidRPr="00272A49">
        <w:rPr>
          <w:rPrChange w:id="318" w:author="Microsoft Office User" w:date="2020-11-29T18:04:00Z">
            <w:rPr>
              <w:lang w:val="fi-FI"/>
            </w:rPr>
          </w:rPrChange>
        </w:rPr>
        <w:t>Most of the controls had no pain and some had or had had mild acute pain recently.</w:t>
      </w:r>
      <w:r w:rsidRPr="00272A49">
        <w:rPr>
          <w:rPrChange w:id="319" w:author="Microsoft Office User" w:date="2020-11-29T18:04:00Z">
            <w:rPr>
              <w:lang w:val="fi-FI"/>
            </w:rPr>
          </w:rPrChange>
        </w:rPr>
        <w:t xml:space="preserve"> F</w:t>
      </w:r>
      <w:r w:rsidR="000F6617" w:rsidRPr="00272A49">
        <w:rPr>
          <w:rPrChange w:id="320" w:author="Microsoft Office User" w:date="2020-11-29T18:04:00Z">
            <w:rPr>
              <w:lang w:val="fi-FI"/>
            </w:rPr>
          </w:rPrChange>
        </w:rPr>
        <w:t>i</w:t>
      </w:r>
      <w:r w:rsidRPr="00272A49">
        <w:rPr>
          <w:rPrChange w:id="321" w:author="Microsoft Office User" w:date="2020-11-29T18:04:00Z">
            <w:rPr>
              <w:lang w:val="fi-FI"/>
            </w:rPr>
          </w:rPrChange>
        </w:rPr>
        <w:t xml:space="preserve">ve patients didn´t fill the chronic pain body map and didn´t mark it done so </w:t>
      </w:r>
      <w:commentRangeStart w:id="322"/>
      <w:r w:rsidRPr="00272A49">
        <w:rPr>
          <w:rPrChange w:id="323" w:author="Microsoft Office User" w:date="2020-11-29T18:04:00Z">
            <w:rPr>
              <w:lang w:val="fi-FI"/>
            </w:rPr>
          </w:rPrChange>
        </w:rPr>
        <w:t>intentionally</w:t>
      </w:r>
      <w:commentRangeEnd w:id="322"/>
      <w:r>
        <w:rPr>
          <w:rStyle w:val="CommentReference"/>
        </w:rPr>
        <w:commentReference w:id="322"/>
      </w:r>
      <w:r w:rsidRPr="00272A49">
        <w:rPr>
          <w:rPrChange w:id="324" w:author="Microsoft Office User" w:date="2020-11-29T18:04:00Z">
            <w:rPr>
              <w:lang w:val="fi-FI"/>
            </w:rPr>
          </w:rPrChange>
        </w:rPr>
        <w:t xml:space="preserve">. </w:t>
      </w:r>
    </w:p>
    <w:p w14:paraId="5495B2A4" w14:textId="7045C816" w:rsidR="007677E7" w:rsidRPr="00272A49" w:rsidRDefault="007677E7" w:rsidP="007677E7">
      <w:pPr>
        <w:spacing w:line="480" w:lineRule="auto"/>
        <w:rPr>
          <w:rPrChange w:id="325" w:author="Microsoft Office User" w:date="2020-11-29T18:04:00Z">
            <w:rPr>
              <w:lang w:val="fi-FI"/>
            </w:rPr>
          </w:rPrChange>
        </w:rPr>
      </w:pPr>
    </w:p>
    <w:p w14:paraId="7EAA34B2" w14:textId="25F84771" w:rsidR="00F30B2F" w:rsidRDefault="00F30B2F" w:rsidP="007677E7">
      <w:pPr>
        <w:spacing w:line="480" w:lineRule="auto"/>
        <w:rPr>
          <w:noProof/>
        </w:rPr>
      </w:pPr>
      <w:r w:rsidRPr="00F30B2F">
        <w:rPr>
          <w:noProof/>
        </w:rPr>
        <w:drawing>
          <wp:inline distT="0" distB="0" distL="0" distR="0" wp14:anchorId="4929B74F" wp14:editId="54FFC687">
            <wp:extent cx="1568605" cy="627442"/>
            <wp:effectExtent l="0" t="0" r="0" b="0"/>
            <wp:docPr id="12" name="Content Placeholder 4">
              <a:extLst xmlns:a="http://schemas.openxmlformats.org/drawingml/2006/main">
                <a:ext uri="{FF2B5EF4-FFF2-40B4-BE49-F238E27FC236}">
                  <a16:creationId xmlns:a16="http://schemas.microsoft.com/office/drawing/2014/main" id="{6DDA649E-7377-EE48-96BF-DB61B05D40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DDA649E-7377-EE48-96BF-DB61B05D4064}"/>
                        </a:ext>
                      </a:extLst>
                    </pic:cNvPr>
                    <pic:cNvPicPr>
                      <a:picLocks noGrp="1" noChangeAspect="1"/>
                    </pic:cNvPicPr>
                  </pic:nvPicPr>
                  <pic:blipFill>
                    <a:blip r:embed="rId10"/>
                    <a:srcRect/>
                    <a:stretch/>
                  </pic:blipFill>
                  <pic:spPr>
                    <a:xfrm>
                      <a:off x="0" y="0"/>
                      <a:ext cx="1608979" cy="643592"/>
                    </a:xfrm>
                    <a:prstGeom prst="rect">
                      <a:avLst/>
                    </a:prstGeom>
                  </pic:spPr>
                </pic:pic>
              </a:graphicData>
            </a:graphic>
          </wp:inline>
        </w:drawing>
      </w:r>
      <w:r w:rsidR="007677E7" w:rsidRPr="00F30B2F">
        <w:rPr>
          <w:noProof/>
        </w:rPr>
        <w:drawing>
          <wp:inline distT="0" distB="0" distL="0" distR="0" wp14:anchorId="6765755E" wp14:editId="551FB040">
            <wp:extent cx="1553736" cy="621494"/>
            <wp:effectExtent l="0" t="0" r="0" b="1270"/>
            <wp:docPr id="14" name="Content Placeholder 4">
              <a:extLst xmlns:a="http://schemas.openxmlformats.org/drawingml/2006/main">
                <a:ext uri="{FF2B5EF4-FFF2-40B4-BE49-F238E27FC236}">
                  <a16:creationId xmlns:a16="http://schemas.microsoft.com/office/drawing/2014/main" id="{6DDA649E-7377-EE48-96BF-DB61B05D40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DDA649E-7377-EE48-96BF-DB61B05D4064}"/>
                        </a:ext>
                      </a:extLst>
                    </pic:cNvPr>
                    <pic:cNvPicPr>
                      <a:picLocks noGrp="1" noChangeAspect="1"/>
                    </pic:cNvPicPr>
                  </pic:nvPicPr>
                  <pic:blipFill>
                    <a:blip r:embed="rId11"/>
                    <a:srcRect/>
                    <a:stretch/>
                  </pic:blipFill>
                  <pic:spPr>
                    <a:xfrm>
                      <a:off x="0" y="0"/>
                      <a:ext cx="1591184" cy="636473"/>
                    </a:xfrm>
                    <a:prstGeom prst="rect">
                      <a:avLst/>
                    </a:prstGeom>
                  </pic:spPr>
                </pic:pic>
              </a:graphicData>
            </a:graphic>
          </wp:inline>
        </w:drawing>
      </w:r>
      <w:r w:rsidR="007677E7" w:rsidRPr="00F30B2F">
        <w:rPr>
          <w:noProof/>
        </w:rPr>
        <w:drawing>
          <wp:inline distT="0" distB="0" distL="0" distR="0" wp14:anchorId="40D9940A" wp14:editId="74586CEB">
            <wp:extent cx="1516566" cy="606626"/>
            <wp:effectExtent l="0" t="0" r="0" b="3175"/>
            <wp:docPr id="13" name="Content Placeholder 4">
              <a:extLst xmlns:a="http://schemas.openxmlformats.org/drawingml/2006/main">
                <a:ext uri="{FF2B5EF4-FFF2-40B4-BE49-F238E27FC236}">
                  <a16:creationId xmlns:a16="http://schemas.microsoft.com/office/drawing/2014/main" id="{6DDA649E-7377-EE48-96BF-DB61B05D40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DDA649E-7377-EE48-96BF-DB61B05D4064}"/>
                        </a:ext>
                      </a:extLst>
                    </pic:cNvPr>
                    <pic:cNvPicPr>
                      <a:picLocks noGrp="1" noChangeAspect="1"/>
                    </pic:cNvPicPr>
                  </pic:nvPicPr>
                  <pic:blipFill>
                    <a:blip r:embed="rId12"/>
                    <a:srcRect/>
                    <a:stretch/>
                  </pic:blipFill>
                  <pic:spPr>
                    <a:xfrm>
                      <a:off x="0" y="0"/>
                      <a:ext cx="1595867" cy="638347"/>
                    </a:xfrm>
                    <a:prstGeom prst="rect">
                      <a:avLst/>
                    </a:prstGeom>
                  </pic:spPr>
                </pic:pic>
              </a:graphicData>
            </a:graphic>
          </wp:inline>
        </w:drawing>
      </w:r>
    </w:p>
    <w:p w14:paraId="66420C41" w14:textId="01870DB0" w:rsidR="00F30B2F" w:rsidRDefault="00F30B2F" w:rsidP="007677E7">
      <w:pPr>
        <w:spacing w:line="480" w:lineRule="auto"/>
        <w:rPr>
          <w:noProof/>
        </w:rPr>
      </w:pPr>
    </w:p>
    <w:p w14:paraId="2DD5D217" w14:textId="119D4D88" w:rsidR="00AC3D25" w:rsidRDefault="00AC3D25" w:rsidP="007677E7">
      <w:pPr>
        <w:spacing w:line="480" w:lineRule="auto"/>
        <w:rPr>
          <w:lang w:val="fi-FI"/>
        </w:rPr>
      </w:pPr>
    </w:p>
    <w:p w14:paraId="61A6F42C" w14:textId="62EE005D" w:rsidR="00AC3D25" w:rsidRDefault="00AC3D25" w:rsidP="007677E7">
      <w:pPr>
        <w:spacing w:line="480" w:lineRule="auto"/>
        <w:rPr>
          <w:lang w:val="fi-FI"/>
        </w:rPr>
      </w:pPr>
    </w:p>
    <w:p w14:paraId="4FB1C083" w14:textId="71333C53" w:rsidR="00AC3D25" w:rsidRDefault="00AC3D25" w:rsidP="007677E7">
      <w:pPr>
        <w:spacing w:line="480" w:lineRule="auto"/>
        <w:rPr>
          <w:lang w:val="fi-FI"/>
        </w:rPr>
      </w:pPr>
    </w:p>
    <w:p w14:paraId="559E3B14" w14:textId="6EE046BD" w:rsidR="00AC3D25" w:rsidRDefault="007677E7" w:rsidP="007677E7">
      <w:pPr>
        <w:spacing w:line="480" w:lineRule="auto"/>
        <w:rPr>
          <w:lang w:val="fi-FI"/>
        </w:rPr>
      </w:pPr>
      <w:proofErr w:type="spellStart"/>
      <w:r w:rsidRPr="00272A49">
        <w:rPr>
          <w:rPrChange w:id="326" w:author="Microsoft Office User" w:date="2020-11-29T18:04:00Z">
            <w:rPr>
              <w:lang w:val="fi-FI"/>
            </w:rPr>
          </w:rPrChange>
        </w:rPr>
        <w:t>Partisipants</w:t>
      </w:r>
      <w:proofErr w:type="spellEnd"/>
      <w:r w:rsidRPr="00272A49">
        <w:rPr>
          <w:rPrChange w:id="327" w:author="Microsoft Office User" w:date="2020-11-29T18:04:00Z">
            <w:rPr>
              <w:lang w:val="fi-FI"/>
            </w:rPr>
          </w:rPrChange>
        </w:rPr>
        <w:t xml:space="preserve"> painted bodily maps associated with six basic emotions and neutral state. </w:t>
      </w:r>
      <w:r w:rsidR="004711CC" w:rsidRPr="00272A49">
        <w:rPr>
          <w:rPrChange w:id="328" w:author="Microsoft Office User" w:date="2020-11-29T18:04:00Z">
            <w:rPr>
              <w:lang w:val="fi-FI"/>
            </w:rPr>
          </w:rPrChange>
        </w:rPr>
        <w:t>The</w:t>
      </w:r>
      <w:r w:rsidRPr="00272A49">
        <w:rPr>
          <w:rPrChange w:id="329" w:author="Microsoft Office User" w:date="2020-11-29T18:04:00Z">
            <w:rPr>
              <w:lang w:val="fi-FI"/>
            </w:rPr>
          </w:rPrChange>
        </w:rPr>
        <w:t xml:space="preserve"> maps don´t differ on pixel level between pain patients and controls. Still sum effects are different between patients and controls. </w:t>
      </w:r>
      <w:proofErr w:type="gramStart"/>
      <w:r w:rsidRPr="00272A49">
        <w:rPr>
          <w:rPrChange w:id="330" w:author="Microsoft Office User" w:date="2020-11-29T18:04:00Z">
            <w:rPr>
              <w:lang w:val="fi-FI"/>
            </w:rPr>
          </w:rPrChange>
        </w:rPr>
        <w:t>Generally</w:t>
      </w:r>
      <w:proofErr w:type="gramEnd"/>
      <w:r w:rsidRPr="00272A49">
        <w:rPr>
          <w:rPrChange w:id="331" w:author="Microsoft Office User" w:date="2020-11-29T18:04:00Z">
            <w:rPr>
              <w:lang w:val="fi-FI"/>
            </w:rPr>
          </w:rPrChange>
        </w:rPr>
        <w:t xml:space="preserve"> the activation is lesser in pain patients. </w:t>
      </w:r>
      <w:proofErr w:type="spellStart"/>
      <w:r>
        <w:rPr>
          <w:lang w:val="fi-FI"/>
        </w:rPr>
        <w:t>Deactivations</w:t>
      </w:r>
      <w:proofErr w:type="spellEnd"/>
      <w:r>
        <w:rPr>
          <w:lang w:val="fi-FI"/>
        </w:rPr>
        <w:t xml:space="preserve"> </w:t>
      </w:r>
      <w:proofErr w:type="spellStart"/>
      <w:r>
        <w:rPr>
          <w:lang w:val="fi-FI"/>
        </w:rPr>
        <w:t>are</w:t>
      </w:r>
      <w:proofErr w:type="spellEnd"/>
      <w:r>
        <w:rPr>
          <w:lang w:val="fi-FI"/>
        </w:rPr>
        <w:t xml:space="preserve"> </w:t>
      </w:r>
      <w:proofErr w:type="spellStart"/>
      <w:r>
        <w:rPr>
          <w:lang w:val="fi-FI"/>
        </w:rPr>
        <w:t>also</w:t>
      </w:r>
      <w:proofErr w:type="spellEnd"/>
      <w:r>
        <w:rPr>
          <w:lang w:val="fi-FI"/>
        </w:rPr>
        <w:t xml:space="preserve"> </w:t>
      </w:r>
      <w:proofErr w:type="spellStart"/>
      <w:r>
        <w:rPr>
          <w:lang w:val="fi-FI"/>
        </w:rPr>
        <w:t>lesser</w:t>
      </w:r>
      <w:proofErr w:type="spellEnd"/>
      <w:r>
        <w:rPr>
          <w:lang w:val="fi-FI"/>
        </w:rPr>
        <w:t xml:space="preserve"> in pain </w:t>
      </w:r>
      <w:proofErr w:type="spellStart"/>
      <w:r>
        <w:rPr>
          <w:lang w:val="fi-FI"/>
        </w:rPr>
        <w:t>patients</w:t>
      </w:r>
      <w:proofErr w:type="spellEnd"/>
      <w:r>
        <w:rPr>
          <w:lang w:val="fi-FI"/>
        </w:rPr>
        <w:t xml:space="preserve">. </w:t>
      </w:r>
    </w:p>
    <w:p w14:paraId="04B392AB" w14:textId="4E61CC3A" w:rsidR="00367A07" w:rsidRDefault="007677E7" w:rsidP="007677E7">
      <w:pPr>
        <w:spacing w:line="480" w:lineRule="auto"/>
        <w:rPr>
          <w:lang w:val="fi-FI"/>
        </w:rPr>
      </w:pPr>
      <w:r w:rsidRPr="00F30B2F">
        <w:rPr>
          <w:noProof/>
        </w:rPr>
        <w:drawing>
          <wp:inline distT="0" distB="0" distL="0" distR="0" wp14:anchorId="4FC21119" wp14:editId="6316C206">
            <wp:extent cx="2507810" cy="1823789"/>
            <wp:effectExtent l="0" t="0" r="0" b="5080"/>
            <wp:docPr id="17" name="Content Placeholder 6">
              <a:extLst xmlns:a="http://schemas.openxmlformats.org/drawingml/2006/main">
                <a:ext uri="{FF2B5EF4-FFF2-40B4-BE49-F238E27FC236}">
                  <a16:creationId xmlns:a16="http://schemas.microsoft.com/office/drawing/2014/main" id="{F142C745-66DA-1042-8226-553AB74DD7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142C745-66DA-1042-8226-553AB74DD78C}"/>
                        </a:ext>
                      </a:extLst>
                    </pic:cNvPr>
                    <pic:cNvPicPr>
                      <a:picLocks noGrp="1" noChangeAspect="1"/>
                    </pic:cNvPicPr>
                  </pic:nvPicPr>
                  <pic:blipFill>
                    <a:blip r:embed="rId13"/>
                    <a:srcRect/>
                    <a:stretch/>
                  </pic:blipFill>
                  <pic:spPr>
                    <a:xfrm>
                      <a:off x="0" y="0"/>
                      <a:ext cx="2557093" cy="1859630"/>
                    </a:xfrm>
                    <a:prstGeom prst="rect">
                      <a:avLst/>
                    </a:prstGeom>
                  </pic:spPr>
                </pic:pic>
              </a:graphicData>
            </a:graphic>
          </wp:inline>
        </w:drawing>
      </w:r>
      <w:commentRangeStart w:id="332"/>
      <w:r w:rsidRPr="00F30B2F">
        <w:rPr>
          <w:noProof/>
        </w:rPr>
        <w:drawing>
          <wp:inline distT="0" distB="0" distL="0" distR="0" wp14:anchorId="18E4A9AF" wp14:editId="174E6589">
            <wp:extent cx="2440991" cy="1775196"/>
            <wp:effectExtent l="0" t="0" r="0" b="3175"/>
            <wp:docPr id="18" name="Content Placeholder 6" descr="A picture containing graphical user interface&#10;&#10;Description automatically generated">
              <a:extLst xmlns:a="http://schemas.openxmlformats.org/drawingml/2006/main">
                <a:ext uri="{FF2B5EF4-FFF2-40B4-BE49-F238E27FC236}">
                  <a16:creationId xmlns:a16="http://schemas.microsoft.com/office/drawing/2014/main" id="{F142C745-66DA-1042-8226-553AB74DD7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graphical user interface&#10;&#10;Description automatically generated">
                      <a:extLst>
                        <a:ext uri="{FF2B5EF4-FFF2-40B4-BE49-F238E27FC236}">
                          <a16:creationId xmlns:a16="http://schemas.microsoft.com/office/drawing/2014/main" id="{F142C745-66DA-1042-8226-553AB74DD78C}"/>
                        </a:ext>
                      </a:extLst>
                    </pic:cNvPr>
                    <pic:cNvPicPr>
                      <a:picLocks noGrp="1" noChangeAspect="1"/>
                    </pic:cNvPicPr>
                  </pic:nvPicPr>
                  <pic:blipFill>
                    <a:blip r:embed="rId14"/>
                    <a:stretch>
                      <a:fillRect/>
                    </a:stretch>
                  </pic:blipFill>
                  <pic:spPr>
                    <a:xfrm>
                      <a:off x="0" y="0"/>
                      <a:ext cx="2478508" cy="1802480"/>
                    </a:xfrm>
                    <a:prstGeom prst="rect">
                      <a:avLst/>
                    </a:prstGeom>
                  </pic:spPr>
                </pic:pic>
              </a:graphicData>
            </a:graphic>
          </wp:inline>
        </w:drawing>
      </w:r>
      <w:commentRangeEnd w:id="332"/>
      <w:r w:rsidR="000D553F">
        <w:rPr>
          <w:rStyle w:val="CommentReference"/>
        </w:rPr>
        <w:commentReference w:id="332"/>
      </w:r>
    </w:p>
    <w:p w14:paraId="408D6477" w14:textId="77777777" w:rsidR="007677E7" w:rsidRDefault="007677E7" w:rsidP="007677E7">
      <w:pPr>
        <w:spacing w:line="480" w:lineRule="auto"/>
        <w:rPr>
          <w:lang w:val="fi-FI"/>
        </w:rPr>
      </w:pPr>
    </w:p>
    <w:p w14:paraId="0B53F549" w14:textId="2DE2B6FC" w:rsidR="007677E7" w:rsidRDefault="007677E7" w:rsidP="007677E7">
      <w:pPr>
        <w:spacing w:line="480" w:lineRule="auto"/>
        <w:rPr>
          <w:lang w:val="fi-FI"/>
        </w:rPr>
      </w:pPr>
      <w:r w:rsidRPr="00272A49">
        <w:rPr>
          <w:rPrChange w:id="333" w:author="Microsoft Office User" w:date="2020-11-29T18:04:00Z">
            <w:rPr>
              <w:lang w:val="fi-FI"/>
            </w:rPr>
          </w:rPrChange>
        </w:rPr>
        <w:t xml:space="preserve">Matched controls marked both chronic and acute pain to low back and abdomen, neck and shoulder area and to the head. Chronic pain patients have a wider spread of both current and chronic pain.  Pain patients </w:t>
      </w:r>
      <w:proofErr w:type="gramStart"/>
      <w:r w:rsidRPr="00272A49">
        <w:rPr>
          <w:rPrChange w:id="334" w:author="Microsoft Office User" w:date="2020-11-29T18:04:00Z">
            <w:rPr>
              <w:lang w:val="fi-FI"/>
            </w:rPr>
          </w:rPrChange>
        </w:rPr>
        <w:t>marked  the</w:t>
      </w:r>
      <w:proofErr w:type="gramEnd"/>
      <w:r w:rsidRPr="00272A49">
        <w:rPr>
          <w:rPrChange w:id="335" w:author="Microsoft Office User" w:date="2020-11-29T18:04:00Z">
            <w:rPr>
              <w:lang w:val="fi-FI"/>
            </w:rPr>
          </w:rPrChange>
        </w:rPr>
        <w:t xml:space="preserve"> same areas and also hands and feet. </w:t>
      </w:r>
      <w:r>
        <w:rPr>
          <w:lang w:val="fi-FI"/>
        </w:rPr>
        <w:t xml:space="preserve">Pain </w:t>
      </w:r>
      <w:proofErr w:type="spellStart"/>
      <w:r>
        <w:rPr>
          <w:lang w:val="fi-FI"/>
        </w:rPr>
        <w:t>patients</w:t>
      </w:r>
      <w:proofErr w:type="spellEnd"/>
      <w:r>
        <w:rPr>
          <w:lang w:val="fi-FI"/>
        </w:rPr>
        <w:t xml:space="preserve"> </w:t>
      </w:r>
      <w:proofErr w:type="spellStart"/>
      <w:r>
        <w:rPr>
          <w:lang w:val="fi-FI"/>
        </w:rPr>
        <w:t>marked</w:t>
      </w:r>
      <w:proofErr w:type="spellEnd"/>
      <w:r>
        <w:rPr>
          <w:lang w:val="fi-FI"/>
        </w:rPr>
        <w:t xml:space="preserve"> </w:t>
      </w:r>
      <w:proofErr w:type="spellStart"/>
      <w:r>
        <w:rPr>
          <w:lang w:val="fi-FI"/>
        </w:rPr>
        <w:t>the</w:t>
      </w:r>
      <w:proofErr w:type="spellEnd"/>
      <w:r>
        <w:rPr>
          <w:lang w:val="fi-FI"/>
        </w:rPr>
        <w:t xml:space="preserve"> </w:t>
      </w:r>
      <w:proofErr w:type="spellStart"/>
      <w:r>
        <w:rPr>
          <w:lang w:val="fi-FI"/>
        </w:rPr>
        <w:t>joints</w:t>
      </w:r>
      <w:proofErr w:type="spellEnd"/>
      <w:r>
        <w:rPr>
          <w:lang w:val="fi-FI"/>
        </w:rPr>
        <w:t xml:space="preserve"> </w:t>
      </w:r>
      <w:proofErr w:type="spellStart"/>
      <w:r>
        <w:rPr>
          <w:lang w:val="fi-FI"/>
        </w:rPr>
        <w:t>more</w:t>
      </w:r>
      <w:proofErr w:type="spellEnd"/>
      <w:r>
        <w:rPr>
          <w:lang w:val="fi-FI"/>
        </w:rPr>
        <w:t xml:space="preserve"> </w:t>
      </w:r>
      <w:proofErr w:type="spellStart"/>
      <w:r>
        <w:rPr>
          <w:lang w:val="fi-FI"/>
        </w:rPr>
        <w:t>clearly</w:t>
      </w:r>
      <w:proofErr w:type="spellEnd"/>
      <w:r>
        <w:rPr>
          <w:lang w:val="fi-FI"/>
        </w:rPr>
        <w:t xml:space="preserve">. </w:t>
      </w:r>
    </w:p>
    <w:p w14:paraId="7EB3533E" w14:textId="77777777" w:rsidR="007677E7" w:rsidRDefault="007677E7" w:rsidP="007677E7">
      <w:pPr>
        <w:spacing w:line="480" w:lineRule="auto"/>
        <w:rPr>
          <w:lang w:val="fi-FI"/>
        </w:rPr>
      </w:pPr>
    </w:p>
    <w:p w14:paraId="5BAD96CB" w14:textId="2D7ED652" w:rsidR="00367A07" w:rsidRDefault="00367A07" w:rsidP="007677E7">
      <w:pPr>
        <w:spacing w:line="480" w:lineRule="auto"/>
        <w:rPr>
          <w:lang w:val="fi-FI"/>
        </w:rPr>
      </w:pPr>
    </w:p>
    <w:p w14:paraId="5DDED6EC" w14:textId="311161BD" w:rsidR="00AC3D25" w:rsidRDefault="007677E7" w:rsidP="007677E7">
      <w:pPr>
        <w:spacing w:line="480" w:lineRule="auto"/>
        <w:rPr>
          <w:lang w:val="fi-FI"/>
        </w:rPr>
      </w:pPr>
      <w:r w:rsidRPr="00F30B2F">
        <w:rPr>
          <w:noProof/>
        </w:rPr>
        <w:drawing>
          <wp:inline distT="0" distB="0" distL="0" distR="0" wp14:anchorId="43C2E197" wp14:editId="7CA95026">
            <wp:extent cx="2732999" cy="1093200"/>
            <wp:effectExtent l="0" t="0" r="0" b="0"/>
            <wp:docPr id="15" name="Content Placeholder 4">
              <a:extLst xmlns:a="http://schemas.openxmlformats.org/drawingml/2006/main">
                <a:ext uri="{FF2B5EF4-FFF2-40B4-BE49-F238E27FC236}">
                  <a16:creationId xmlns:a16="http://schemas.microsoft.com/office/drawing/2014/main" id="{EEF72061-A433-6640-9977-86CA29090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F72061-A433-6640-9977-86CA29090677}"/>
                        </a:ext>
                      </a:extLst>
                    </pic:cNvPr>
                    <pic:cNvPicPr>
                      <a:picLocks noGrp="1" noChangeAspect="1"/>
                    </pic:cNvPicPr>
                  </pic:nvPicPr>
                  <pic:blipFill>
                    <a:blip r:embed="rId15"/>
                    <a:srcRect/>
                    <a:stretch/>
                  </pic:blipFill>
                  <pic:spPr>
                    <a:xfrm>
                      <a:off x="0" y="0"/>
                      <a:ext cx="2814109" cy="1125644"/>
                    </a:xfrm>
                    <a:prstGeom prst="rect">
                      <a:avLst/>
                    </a:prstGeom>
                  </pic:spPr>
                </pic:pic>
              </a:graphicData>
            </a:graphic>
          </wp:inline>
        </w:drawing>
      </w:r>
      <w:r w:rsidRPr="00F30B2F">
        <w:rPr>
          <w:noProof/>
        </w:rPr>
        <w:drawing>
          <wp:inline distT="0" distB="0" distL="0" distR="0" wp14:anchorId="39AC84E4" wp14:editId="60121736">
            <wp:extent cx="2741879" cy="1096752"/>
            <wp:effectExtent l="0" t="0" r="1905" b="0"/>
            <wp:docPr id="16" name="Content Placeholder 4">
              <a:extLst xmlns:a="http://schemas.openxmlformats.org/drawingml/2006/main">
                <a:ext uri="{FF2B5EF4-FFF2-40B4-BE49-F238E27FC236}">
                  <a16:creationId xmlns:a16="http://schemas.microsoft.com/office/drawing/2014/main" id="{EEF72061-A433-6640-9977-86CA29090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F72061-A433-6640-9977-86CA29090677}"/>
                        </a:ext>
                      </a:extLst>
                    </pic:cNvPr>
                    <pic:cNvPicPr>
                      <a:picLocks noGrp="1" noChangeAspect="1"/>
                    </pic:cNvPicPr>
                  </pic:nvPicPr>
                  <pic:blipFill>
                    <a:blip r:embed="rId16"/>
                    <a:srcRect/>
                    <a:stretch/>
                  </pic:blipFill>
                  <pic:spPr>
                    <a:xfrm>
                      <a:off x="0" y="0"/>
                      <a:ext cx="2785829" cy="1114332"/>
                    </a:xfrm>
                    <a:prstGeom prst="rect">
                      <a:avLst/>
                    </a:prstGeom>
                  </pic:spPr>
                </pic:pic>
              </a:graphicData>
            </a:graphic>
          </wp:inline>
        </w:drawing>
      </w:r>
    </w:p>
    <w:p w14:paraId="0D04FE27" w14:textId="2132CA82" w:rsidR="00F30B2F" w:rsidRPr="00272A49" w:rsidRDefault="00E72494" w:rsidP="007677E7">
      <w:pPr>
        <w:spacing w:line="480" w:lineRule="auto"/>
        <w:rPr>
          <w:rPrChange w:id="336" w:author="Microsoft Office User" w:date="2020-11-29T18:04:00Z">
            <w:rPr>
              <w:lang w:val="fi-FI"/>
            </w:rPr>
          </w:rPrChange>
        </w:rPr>
      </w:pPr>
      <w:r w:rsidRPr="00272A49">
        <w:rPr>
          <w:rPrChange w:id="337" w:author="Microsoft Office User" w:date="2020-11-29T18:04:00Z">
            <w:rPr>
              <w:lang w:val="fi-FI"/>
            </w:rPr>
          </w:rPrChange>
        </w:rPr>
        <w:lastRenderedPageBreak/>
        <w:t>There is some chronic pain in the healthy control group</w:t>
      </w:r>
      <w:r w:rsidR="007677E7" w:rsidRPr="00272A49">
        <w:rPr>
          <w:rPrChange w:id="338" w:author="Microsoft Office User" w:date="2020-11-29T18:04:00Z">
            <w:rPr>
              <w:lang w:val="fi-FI"/>
            </w:rPr>
          </w:rPrChange>
        </w:rPr>
        <w:t>. They painted areas are in the lower and upper back, shoulders, lower abdomen and head. T</w:t>
      </w:r>
      <w:r w:rsidR="00CF22B5" w:rsidRPr="00272A49">
        <w:rPr>
          <w:rPrChange w:id="339" w:author="Microsoft Office User" w:date="2020-11-29T18:04:00Z">
            <w:rPr>
              <w:lang w:val="fi-FI"/>
            </w:rPr>
          </w:rPrChange>
        </w:rPr>
        <w:t>he differences between patients and controls can be seen in the limbs</w:t>
      </w:r>
      <w:r w:rsidR="00F30B2F" w:rsidRPr="00272A49">
        <w:rPr>
          <w:rPrChange w:id="340" w:author="Microsoft Office User" w:date="2020-11-29T18:04:00Z">
            <w:rPr>
              <w:lang w:val="fi-FI"/>
            </w:rPr>
          </w:rPrChange>
        </w:rPr>
        <w:t xml:space="preserve"> and the lower back. </w:t>
      </w:r>
      <w:r w:rsidR="007677E7" w:rsidRPr="00272A49">
        <w:rPr>
          <w:rPrChange w:id="341" w:author="Microsoft Office User" w:date="2020-11-29T18:04:00Z">
            <w:rPr>
              <w:lang w:val="fi-FI"/>
            </w:rPr>
          </w:rPrChange>
        </w:rPr>
        <w:t xml:space="preserve">Only the head seems to be </w:t>
      </w:r>
      <w:proofErr w:type="spellStart"/>
      <w:r w:rsidR="007677E7" w:rsidRPr="00272A49">
        <w:rPr>
          <w:rPrChange w:id="342" w:author="Microsoft Office User" w:date="2020-11-29T18:04:00Z">
            <w:rPr>
              <w:lang w:val="fi-FI"/>
            </w:rPr>
          </w:rPrChange>
        </w:rPr>
        <w:t>equaly</w:t>
      </w:r>
      <w:proofErr w:type="spellEnd"/>
      <w:r w:rsidR="007677E7" w:rsidRPr="00272A49">
        <w:rPr>
          <w:rPrChange w:id="343" w:author="Microsoft Office User" w:date="2020-11-29T18:04:00Z">
            <w:rPr>
              <w:lang w:val="fi-FI"/>
            </w:rPr>
          </w:rPrChange>
        </w:rPr>
        <w:t xml:space="preserve"> painted. Controls were currently almost pain free. Patients painted in both pain types clearly larger areas and the results stay evident after FDR correction. </w:t>
      </w:r>
    </w:p>
    <w:p w14:paraId="0DBA43E6" w14:textId="55F4CD16" w:rsidR="00F30B2F" w:rsidRDefault="007677E7" w:rsidP="007677E7">
      <w:pPr>
        <w:spacing w:line="480" w:lineRule="auto"/>
        <w:rPr>
          <w:lang w:val="fi-FI"/>
        </w:rPr>
      </w:pPr>
      <w:r w:rsidRPr="00F30B2F">
        <w:rPr>
          <w:noProof/>
        </w:rPr>
        <w:drawing>
          <wp:inline distT="0" distB="0" distL="0" distR="0" wp14:anchorId="2B6CA7AD" wp14:editId="02696ACC">
            <wp:extent cx="2290527" cy="2290527"/>
            <wp:effectExtent l="0" t="0" r="0" b="0"/>
            <wp:docPr id="20" name="Picture 6">
              <a:extLst xmlns:a="http://schemas.openxmlformats.org/drawingml/2006/main">
                <a:ext uri="{FF2B5EF4-FFF2-40B4-BE49-F238E27FC236}">
                  <a16:creationId xmlns:a16="http://schemas.microsoft.com/office/drawing/2014/main" id="{437BD4E6-8322-D141-9368-AA84678C1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37BD4E6-8322-D141-9368-AA84678C1833}"/>
                        </a:ext>
                      </a:extLst>
                    </pic:cNvPr>
                    <pic:cNvPicPr>
                      <a:picLocks noChangeAspect="1"/>
                    </pic:cNvPicPr>
                  </pic:nvPicPr>
                  <pic:blipFill>
                    <a:blip r:embed="rId17"/>
                    <a:srcRect/>
                    <a:stretch/>
                  </pic:blipFill>
                  <pic:spPr>
                    <a:xfrm>
                      <a:off x="0" y="0"/>
                      <a:ext cx="2309664" cy="2309664"/>
                    </a:xfrm>
                    <a:prstGeom prst="rect">
                      <a:avLst/>
                    </a:prstGeom>
                  </pic:spPr>
                </pic:pic>
              </a:graphicData>
            </a:graphic>
          </wp:inline>
        </w:drawing>
      </w:r>
    </w:p>
    <w:p w14:paraId="66C5E317" w14:textId="197D58DC" w:rsidR="00F30B2F" w:rsidRPr="00272A49" w:rsidRDefault="00F30B2F" w:rsidP="007677E7">
      <w:pPr>
        <w:spacing w:line="480" w:lineRule="auto"/>
        <w:rPr>
          <w:rPrChange w:id="344" w:author="Microsoft Office User" w:date="2020-11-29T18:04:00Z">
            <w:rPr>
              <w:lang w:val="fi-FI"/>
            </w:rPr>
          </w:rPrChange>
        </w:rPr>
      </w:pPr>
      <w:r w:rsidRPr="00272A49">
        <w:rPr>
          <w:rPrChange w:id="345" w:author="Microsoft Office User" w:date="2020-11-29T18:04:00Z">
            <w:rPr>
              <w:lang w:val="fi-FI"/>
            </w:rPr>
          </w:rPrChange>
        </w:rPr>
        <w:t xml:space="preserve">Patients painted a larger area of the body than the control group. </w:t>
      </w:r>
      <w:commentRangeStart w:id="346"/>
      <w:r w:rsidRPr="00272A49">
        <w:rPr>
          <w:rPrChange w:id="347" w:author="Microsoft Office User" w:date="2020-11-29T18:04:00Z">
            <w:rPr>
              <w:lang w:val="fi-FI"/>
            </w:rPr>
          </w:rPrChange>
        </w:rPr>
        <w:t xml:space="preserve">p-values </w:t>
      </w:r>
      <w:commentRangeEnd w:id="346"/>
      <w:r w:rsidR="007677E7">
        <w:rPr>
          <w:rStyle w:val="CommentReference"/>
        </w:rPr>
        <w:commentReference w:id="346"/>
      </w:r>
      <w:r w:rsidRPr="00272A49">
        <w:rPr>
          <w:rPrChange w:id="348" w:author="Microsoft Office User" w:date="2020-11-29T18:04:00Z">
            <w:rPr>
              <w:lang w:val="fi-FI"/>
            </w:rPr>
          </w:rPrChange>
        </w:rPr>
        <w:t>are significant</w:t>
      </w:r>
      <w:r w:rsidR="007677E7" w:rsidRPr="00272A49">
        <w:rPr>
          <w:rPrChange w:id="349" w:author="Microsoft Office User" w:date="2020-11-29T18:04:00Z">
            <w:rPr>
              <w:lang w:val="fi-FI"/>
            </w:rPr>
          </w:rPrChange>
        </w:rPr>
        <w:t xml:space="preserve"> (p&lt;0.001)</w:t>
      </w:r>
      <w:r w:rsidRPr="00272A49">
        <w:rPr>
          <w:rPrChange w:id="350" w:author="Microsoft Office User" w:date="2020-11-29T18:04:00Z">
            <w:rPr>
              <w:lang w:val="fi-FI"/>
            </w:rPr>
          </w:rPrChange>
        </w:rPr>
        <w:t xml:space="preserve"> in both pain types.</w:t>
      </w:r>
      <w:r w:rsidR="007677E7" w:rsidRPr="00272A49">
        <w:rPr>
          <w:rPrChange w:id="351" w:author="Microsoft Office User" w:date="2020-11-29T18:04:00Z">
            <w:rPr>
              <w:lang w:val="fi-FI"/>
            </w:rPr>
          </w:rPrChange>
        </w:rPr>
        <w:t xml:space="preserve"> </w:t>
      </w:r>
    </w:p>
    <w:p w14:paraId="04D628F7" w14:textId="77777777" w:rsidR="00F30B2F" w:rsidRPr="00272A49" w:rsidRDefault="00F30B2F" w:rsidP="007677E7">
      <w:pPr>
        <w:spacing w:line="480" w:lineRule="auto"/>
        <w:rPr>
          <w:rPrChange w:id="352" w:author="Microsoft Office User" w:date="2020-11-29T18:04:00Z">
            <w:rPr>
              <w:lang w:val="fi-FI"/>
            </w:rPr>
          </w:rPrChange>
        </w:rPr>
      </w:pPr>
    </w:p>
    <w:p w14:paraId="1E54586C" w14:textId="63EBA1E3" w:rsidR="00F30B2F" w:rsidRPr="00272A49" w:rsidRDefault="00F30B2F" w:rsidP="007677E7">
      <w:pPr>
        <w:spacing w:line="480" w:lineRule="auto"/>
        <w:rPr>
          <w:rPrChange w:id="353" w:author="Microsoft Office User" w:date="2020-11-29T18:04:00Z">
            <w:rPr>
              <w:lang w:val="fi-FI"/>
            </w:rPr>
          </w:rPrChange>
        </w:rPr>
      </w:pPr>
      <w:r w:rsidRPr="00F30B2F">
        <w:rPr>
          <w:noProof/>
        </w:rPr>
        <w:drawing>
          <wp:inline distT="0" distB="0" distL="0" distR="0" wp14:anchorId="40EFD60F" wp14:editId="469FFFF3">
            <wp:extent cx="1729212" cy="1729212"/>
            <wp:effectExtent l="0" t="0" r="0" b="0"/>
            <wp:docPr id="21" name="Picture 3">
              <a:extLst xmlns:a="http://schemas.openxmlformats.org/drawingml/2006/main">
                <a:ext uri="{FF2B5EF4-FFF2-40B4-BE49-F238E27FC236}">
                  <a16:creationId xmlns:a16="http://schemas.microsoft.com/office/drawing/2014/main" id="{29ED492A-12AF-9842-9169-39AD2A7BE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ED492A-12AF-9842-9169-39AD2A7BE8C5}"/>
                        </a:ext>
                      </a:extLst>
                    </pic:cNvPr>
                    <pic:cNvPicPr>
                      <a:picLocks noChangeAspect="1"/>
                    </pic:cNvPicPr>
                  </pic:nvPicPr>
                  <pic:blipFill>
                    <a:blip r:embed="rId18"/>
                    <a:stretch>
                      <a:fillRect/>
                    </a:stretch>
                  </pic:blipFill>
                  <pic:spPr>
                    <a:xfrm>
                      <a:off x="0" y="0"/>
                      <a:ext cx="1734194" cy="1734194"/>
                    </a:xfrm>
                    <a:prstGeom prst="rect">
                      <a:avLst/>
                    </a:prstGeom>
                  </pic:spPr>
                </pic:pic>
              </a:graphicData>
            </a:graphic>
          </wp:inline>
        </w:drawing>
      </w:r>
      <w:r w:rsidRPr="00272A49">
        <w:rPr>
          <w:rPrChange w:id="354" w:author="Microsoft Office User" w:date="2020-11-29T18:04:00Z">
            <w:rPr>
              <w:lang w:val="fi-FI"/>
            </w:rPr>
          </w:rPrChange>
        </w:rPr>
        <w:t xml:space="preserve"> </w:t>
      </w:r>
    </w:p>
    <w:p w14:paraId="61AE6CFC" w14:textId="58F60989" w:rsidR="00F30B2F" w:rsidRPr="00272A49" w:rsidRDefault="00F30B2F" w:rsidP="007677E7">
      <w:pPr>
        <w:spacing w:line="480" w:lineRule="auto"/>
        <w:rPr>
          <w:rPrChange w:id="355" w:author="Microsoft Office User" w:date="2020-11-29T18:04:00Z">
            <w:rPr>
              <w:lang w:val="fi-FI"/>
            </w:rPr>
          </w:rPrChange>
        </w:rPr>
      </w:pPr>
      <w:r w:rsidRPr="00272A49">
        <w:rPr>
          <w:rPrChange w:id="356" w:author="Microsoft Office User" w:date="2020-11-29T18:04:00Z">
            <w:rPr>
              <w:lang w:val="fi-FI"/>
            </w:rPr>
          </w:rPrChange>
        </w:rPr>
        <w:lastRenderedPageBreak/>
        <w:t xml:space="preserve">In both current and chronic </w:t>
      </w:r>
      <w:proofErr w:type="gramStart"/>
      <w:r w:rsidRPr="00272A49">
        <w:rPr>
          <w:rPrChange w:id="357" w:author="Microsoft Office User" w:date="2020-11-29T18:04:00Z">
            <w:rPr>
              <w:lang w:val="fi-FI"/>
            </w:rPr>
          </w:rPrChange>
        </w:rPr>
        <w:t>pain</w:t>
      </w:r>
      <w:proofErr w:type="gramEnd"/>
      <w:r w:rsidRPr="00272A49">
        <w:rPr>
          <w:rPrChange w:id="358" w:author="Microsoft Office User" w:date="2020-11-29T18:04:00Z">
            <w:rPr>
              <w:lang w:val="fi-FI"/>
            </w:rPr>
          </w:rPrChange>
        </w:rPr>
        <w:t xml:space="preserve"> the patients mark a larger area than the controls. In </w:t>
      </w:r>
      <w:r w:rsidR="007677E7" w:rsidRPr="00272A49">
        <w:rPr>
          <w:rPrChange w:id="359" w:author="Microsoft Office User" w:date="2020-11-29T18:04:00Z">
            <w:rPr>
              <w:lang w:val="fi-FI"/>
            </w:rPr>
          </w:rPrChange>
        </w:rPr>
        <w:t xml:space="preserve">the </w:t>
      </w:r>
      <w:r w:rsidRPr="00272A49">
        <w:rPr>
          <w:rPrChange w:id="360" w:author="Microsoft Office User" w:date="2020-11-29T18:04:00Z">
            <w:rPr>
              <w:lang w:val="fi-FI"/>
            </w:rPr>
          </w:rPrChange>
        </w:rPr>
        <w:t>control group the largest marked areas</w:t>
      </w:r>
      <w:r w:rsidR="007677E7" w:rsidRPr="00272A49">
        <w:rPr>
          <w:rPrChange w:id="361" w:author="Microsoft Office User" w:date="2020-11-29T18:04:00Z">
            <w:rPr>
              <w:lang w:val="fi-FI"/>
            </w:rPr>
          </w:rPrChange>
        </w:rPr>
        <w:t>,</w:t>
      </w:r>
      <w:r w:rsidRPr="00272A49">
        <w:rPr>
          <w:rPrChange w:id="362" w:author="Microsoft Office User" w:date="2020-11-29T18:04:00Z">
            <w:rPr>
              <w:lang w:val="fi-FI"/>
            </w:rPr>
          </w:rPrChange>
        </w:rPr>
        <w:t xml:space="preserve"> in chronic pain</w:t>
      </w:r>
      <w:r w:rsidR="007677E7" w:rsidRPr="00272A49">
        <w:rPr>
          <w:rPrChange w:id="363" w:author="Microsoft Office User" w:date="2020-11-29T18:04:00Z">
            <w:rPr>
              <w:lang w:val="fi-FI"/>
            </w:rPr>
          </w:rPrChange>
        </w:rPr>
        <w:t>,</w:t>
      </w:r>
      <w:r w:rsidRPr="00272A49">
        <w:rPr>
          <w:rPrChange w:id="364" w:author="Microsoft Office User" w:date="2020-11-29T18:04:00Z">
            <w:rPr>
              <w:lang w:val="fi-FI"/>
            </w:rPr>
          </w:rPrChange>
        </w:rPr>
        <w:t xml:space="preserve"> are head and torso as seen in body maps before. Patients painted feet, crotch and hands more often than other body areas. </w:t>
      </w:r>
    </w:p>
    <w:p w14:paraId="1A42E746" w14:textId="265F646A" w:rsidR="002E7285" w:rsidRPr="00272A49" w:rsidRDefault="002E7285" w:rsidP="007677E7">
      <w:pPr>
        <w:spacing w:line="480" w:lineRule="auto"/>
        <w:rPr>
          <w:rFonts w:ascii="Times New Roman" w:eastAsia="Times New Roman" w:hAnsi="Times New Roman" w:cs="Times New Roman"/>
          <w:sz w:val="24"/>
          <w:szCs w:val="24"/>
          <w:lang w:eastAsia="fi-FI"/>
          <w:rPrChange w:id="365" w:author="Microsoft Office User" w:date="2020-11-29T18:04:00Z">
            <w:rPr>
              <w:rFonts w:ascii="Times New Roman" w:eastAsia="Times New Roman" w:hAnsi="Times New Roman" w:cs="Times New Roman"/>
              <w:sz w:val="24"/>
              <w:szCs w:val="24"/>
              <w:lang w:val="fi-FI" w:eastAsia="fi-FI"/>
            </w:rPr>
          </w:rPrChange>
        </w:rPr>
      </w:pPr>
    </w:p>
    <w:p w14:paraId="3D8E6E97" w14:textId="45006977" w:rsidR="00367A0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drawing>
          <wp:inline distT="0" distB="0" distL="0" distR="0" wp14:anchorId="02D050D1" wp14:editId="47B4456C">
            <wp:extent cx="5943600" cy="2286000"/>
            <wp:effectExtent l="0" t="0" r="0" b="0"/>
            <wp:docPr id="32" name="Picture 3">
              <a:extLst xmlns:a="http://schemas.openxmlformats.org/drawingml/2006/main">
                <a:ext uri="{FF2B5EF4-FFF2-40B4-BE49-F238E27FC236}">
                  <a16:creationId xmlns:a16="http://schemas.microsoft.com/office/drawing/2014/main" id="{C7C04104-95BA-8C44-9B20-09AC14BF0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C04104-95BA-8C44-9B20-09AC14BF0AD7}"/>
                        </a:ext>
                      </a:extLst>
                    </pic:cNvPr>
                    <pic:cNvPicPr>
                      <a:picLocks noChangeAspect="1"/>
                    </pic:cNvPicPr>
                  </pic:nvPicPr>
                  <pic:blipFill>
                    <a:blip r:embed="rId19"/>
                    <a:srcRect/>
                    <a:stretch/>
                  </pic:blipFill>
                  <pic:spPr>
                    <a:xfrm>
                      <a:off x="0" y="0"/>
                      <a:ext cx="5943600" cy="2286000"/>
                    </a:xfrm>
                    <a:prstGeom prst="rect">
                      <a:avLst/>
                    </a:prstGeom>
                  </pic:spPr>
                </pic:pic>
              </a:graphicData>
            </a:graphic>
          </wp:inline>
        </w:drawing>
      </w:r>
    </w:p>
    <w:p w14:paraId="5E0A1D0C" w14:textId="39EE85D6" w:rsidR="007677E7" w:rsidRDefault="007677E7" w:rsidP="007677E7">
      <w:pPr>
        <w:spacing w:line="480" w:lineRule="auto"/>
        <w:rPr>
          <w:rFonts w:ascii="Times New Roman" w:eastAsia="Times New Roman" w:hAnsi="Times New Roman" w:cs="Times New Roman"/>
          <w:sz w:val="24"/>
          <w:szCs w:val="24"/>
          <w:lang w:val="fi-FI" w:eastAsia="fi-FI"/>
        </w:rPr>
      </w:pPr>
    </w:p>
    <w:p w14:paraId="2A56F6A2" w14:textId="3D56B68D" w:rsidR="00733217" w:rsidRDefault="007677E7" w:rsidP="007677E7">
      <w:pPr>
        <w:spacing w:line="480" w:lineRule="auto"/>
        <w:rPr>
          <w:rFonts w:ascii="Times New Roman" w:eastAsia="Times New Roman" w:hAnsi="Times New Roman" w:cs="Times New Roman"/>
          <w:sz w:val="24"/>
          <w:szCs w:val="24"/>
          <w:lang w:val="fi-FI" w:eastAsia="fi-FI"/>
        </w:rPr>
      </w:pPr>
      <w:commentRangeStart w:id="366"/>
      <w:commentRangeStart w:id="367"/>
      <w:r w:rsidRPr="007677E7">
        <w:rPr>
          <w:rFonts w:ascii="Times New Roman" w:eastAsia="Times New Roman" w:hAnsi="Times New Roman" w:cs="Times New Roman"/>
          <w:noProof/>
          <w:sz w:val="24"/>
          <w:szCs w:val="24"/>
          <w:lang w:val="fi-FI" w:eastAsia="fi-FI"/>
        </w:rPr>
        <w:drawing>
          <wp:inline distT="0" distB="0" distL="0" distR="0" wp14:anchorId="7A1FA6D5" wp14:editId="2B50298C">
            <wp:extent cx="2832100" cy="889000"/>
            <wp:effectExtent l="0" t="0" r="0" b="0"/>
            <wp:docPr id="1" name="Kuva 1"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va 1" descr="Kuva, joka sisältää kohteen pöytä&#10;&#10;Kuvaus luotu automaattisesti"/>
                    <pic:cNvPicPr/>
                  </pic:nvPicPr>
                  <pic:blipFill>
                    <a:blip r:embed="rId20"/>
                    <a:stretch>
                      <a:fillRect/>
                    </a:stretch>
                  </pic:blipFill>
                  <pic:spPr>
                    <a:xfrm>
                      <a:off x="0" y="0"/>
                      <a:ext cx="2832100" cy="889000"/>
                    </a:xfrm>
                    <a:prstGeom prst="rect">
                      <a:avLst/>
                    </a:prstGeom>
                  </pic:spPr>
                </pic:pic>
              </a:graphicData>
            </a:graphic>
          </wp:inline>
        </w:drawing>
      </w:r>
      <w:commentRangeEnd w:id="366"/>
      <w:r w:rsidR="000F6617">
        <w:rPr>
          <w:rStyle w:val="CommentReference"/>
        </w:rPr>
        <w:commentReference w:id="366"/>
      </w:r>
      <w:commentRangeEnd w:id="367"/>
      <w:r w:rsidR="000D553F">
        <w:rPr>
          <w:rStyle w:val="CommentReference"/>
        </w:rPr>
        <w:commentReference w:id="367"/>
      </w:r>
    </w:p>
    <w:p w14:paraId="42A61F22" w14:textId="541B4AB7" w:rsidR="007677E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val="fi-FI" w:eastAsia="fi-FI"/>
        </w:rPr>
        <w:drawing>
          <wp:inline distT="0" distB="0" distL="0" distR="0" wp14:anchorId="50493CBD" wp14:editId="24ABFE92">
            <wp:extent cx="3797300" cy="1676400"/>
            <wp:effectExtent l="0" t="0" r="0" b="0"/>
            <wp:docPr id="37" name="Kuva 37"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uva 37" descr="Kuva, joka sisältää kohteen pöytä&#10;&#10;Kuvaus luotu automaattisesti"/>
                    <pic:cNvPicPr/>
                  </pic:nvPicPr>
                  <pic:blipFill>
                    <a:blip r:embed="rId21"/>
                    <a:stretch>
                      <a:fillRect/>
                    </a:stretch>
                  </pic:blipFill>
                  <pic:spPr>
                    <a:xfrm>
                      <a:off x="0" y="0"/>
                      <a:ext cx="3797300" cy="1676400"/>
                    </a:xfrm>
                    <a:prstGeom prst="rect">
                      <a:avLst/>
                    </a:prstGeom>
                  </pic:spPr>
                </pic:pic>
              </a:graphicData>
            </a:graphic>
          </wp:inline>
        </w:drawing>
      </w:r>
    </w:p>
    <w:p w14:paraId="6609FB3E" w14:textId="2986555B" w:rsidR="000F6617" w:rsidRPr="00272A49" w:rsidRDefault="000F6617" w:rsidP="000F6617">
      <w:pPr>
        <w:spacing w:line="480" w:lineRule="auto"/>
        <w:rPr>
          <w:rFonts w:cstheme="minorHAnsi"/>
          <w:rPrChange w:id="368" w:author="Microsoft Office User" w:date="2020-11-29T18:04:00Z">
            <w:rPr>
              <w:rFonts w:cstheme="minorHAnsi"/>
              <w:lang w:val="fi-FI"/>
            </w:rPr>
          </w:rPrChange>
        </w:rPr>
      </w:pPr>
      <w:r>
        <w:rPr>
          <w:rFonts w:eastAsia="Times New Roman" w:cstheme="minorHAnsi"/>
          <w:sz w:val="24"/>
          <w:szCs w:val="24"/>
          <w:lang w:eastAsia="fi-FI"/>
        </w:rPr>
        <w:lastRenderedPageBreak/>
        <w:t xml:space="preserve">There is a clear difference in proportion of </w:t>
      </w:r>
      <w:proofErr w:type="spellStart"/>
      <w:r>
        <w:rPr>
          <w:rFonts w:eastAsia="Times New Roman" w:cstheme="minorHAnsi"/>
          <w:sz w:val="24"/>
          <w:szCs w:val="24"/>
          <w:lang w:eastAsia="fi-FI"/>
        </w:rPr>
        <w:t>coloured</w:t>
      </w:r>
      <w:proofErr w:type="spellEnd"/>
      <w:r>
        <w:rPr>
          <w:rFonts w:eastAsia="Times New Roman" w:cstheme="minorHAnsi"/>
          <w:sz w:val="24"/>
          <w:szCs w:val="24"/>
          <w:lang w:eastAsia="fi-FI"/>
        </w:rPr>
        <w:t xml:space="preserve"> body images </w:t>
      </w:r>
      <w:commentRangeStart w:id="369"/>
      <w:r>
        <w:rPr>
          <w:rFonts w:eastAsia="Times New Roman" w:cstheme="minorHAnsi"/>
          <w:sz w:val="24"/>
          <w:szCs w:val="24"/>
          <w:lang w:eastAsia="fi-FI"/>
        </w:rPr>
        <w:t>between</w:t>
      </w:r>
      <w:commentRangeEnd w:id="369"/>
      <w:r>
        <w:rPr>
          <w:rStyle w:val="CommentReference"/>
        </w:rPr>
        <w:commentReference w:id="369"/>
      </w:r>
      <w:r>
        <w:rPr>
          <w:rFonts w:eastAsia="Times New Roman" w:cstheme="minorHAnsi"/>
          <w:sz w:val="24"/>
          <w:szCs w:val="24"/>
          <w:lang w:eastAsia="fi-FI"/>
        </w:rPr>
        <w:t xml:space="preserve"> groups.  </w:t>
      </w:r>
      <w:commentRangeStart w:id="370"/>
      <w:r w:rsidRPr="000F6617">
        <w:rPr>
          <w:rFonts w:eastAsia="Times New Roman" w:cstheme="minorHAnsi"/>
          <w:sz w:val="24"/>
          <w:szCs w:val="24"/>
          <w:lang w:eastAsia="fi-FI"/>
        </w:rPr>
        <w:t xml:space="preserve">Statistical test for total number of </w:t>
      </w:r>
      <w:proofErr w:type="spellStart"/>
      <w:r w:rsidRPr="000F6617">
        <w:rPr>
          <w:rFonts w:eastAsia="Times New Roman" w:cstheme="minorHAnsi"/>
          <w:sz w:val="24"/>
          <w:szCs w:val="24"/>
          <w:lang w:eastAsia="fi-FI"/>
        </w:rPr>
        <w:t>coloured</w:t>
      </w:r>
      <w:proofErr w:type="spellEnd"/>
      <w:r w:rsidRPr="000F6617">
        <w:rPr>
          <w:rFonts w:eastAsia="Times New Roman" w:cstheme="minorHAnsi"/>
          <w:sz w:val="24"/>
          <w:szCs w:val="24"/>
          <w:lang w:eastAsia="fi-FI"/>
        </w:rPr>
        <w:t xml:space="preserve"> pixels using two-way between-within subjects ANOVA on trimmed means from WRS2 package on R. </w:t>
      </w:r>
      <w:r w:rsidRPr="00272A49">
        <w:rPr>
          <w:rFonts w:eastAsia="Times New Roman" w:cstheme="minorHAnsi"/>
          <w:rPrChange w:id="371" w:author="Microsoft Office User" w:date="2020-11-29T18:04:00Z">
            <w:rPr>
              <w:rFonts w:eastAsia="Times New Roman" w:cstheme="minorHAnsi"/>
              <w:lang w:val="fi-FI"/>
            </w:rPr>
          </w:rPrChange>
        </w:rPr>
        <w:t>Significant main effect for emotion (</w:t>
      </w:r>
      <w:proofErr w:type="gramStart"/>
      <w:r w:rsidRPr="00272A49">
        <w:rPr>
          <w:rFonts w:eastAsia="Times New Roman" w:cstheme="minorHAnsi"/>
          <w:rPrChange w:id="372" w:author="Microsoft Office User" w:date="2020-11-29T18:04:00Z">
            <w:rPr>
              <w:rFonts w:eastAsia="Times New Roman" w:cstheme="minorHAnsi"/>
              <w:lang w:val="fi-FI"/>
            </w:rPr>
          </w:rPrChange>
        </w:rPr>
        <w:t>F(</w:t>
      </w:r>
      <w:proofErr w:type="gramEnd"/>
      <w:r w:rsidRPr="00272A49">
        <w:rPr>
          <w:rFonts w:eastAsia="Times New Roman" w:cstheme="minorHAnsi"/>
          <w:rPrChange w:id="373" w:author="Microsoft Office User" w:date="2020-11-29T18:04:00Z">
            <w:rPr>
              <w:rFonts w:eastAsia="Times New Roman" w:cstheme="minorHAnsi"/>
              <w:lang w:val="fi-FI"/>
            </w:rPr>
          </w:rPrChange>
        </w:rPr>
        <w:t>6,215.59) = 73.75, p &lt; 0.001.</w:t>
      </w:r>
      <w:r w:rsidRPr="00272A49">
        <w:rPr>
          <w:rFonts w:cstheme="minorHAnsi"/>
          <w:rPrChange w:id="374" w:author="Microsoft Office User" w:date="2020-11-29T18:04:00Z">
            <w:rPr>
              <w:rFonts w:cstheme="minorHAnsi"/>
              <w:lang w:val="fi-FI"/>
            </w:rPr>
          </w:rPrChange>
        </w:rPr>
        <w:t xml:space="preserve"> </w:t>
      </w:r>
      <w:r w:rsidRPr="00272A49">
        <w:rPr>
          <w:rFonts w:eastAsia="Times New Roman" w:cstheme="minorHAnsi"/>
          <w:sz w:val="24"/>
          <w:szCs w:val="24"/>
          <w:lang w:eastAsia="fi-FI"/>
          <w:rPrChange w:id="375" w:author="Microsoft Office User" w:date="2020-11-29T18:04:00Z">
            <w:rPr>
              <w:rFonts w:eastAsia="Times New Roman" w:cstheme="minorHAnsi"/>
              <w:sz w:val="24"/>
              <w:szCs w:val="24"/>
              <w:lang w:val="fi-FI" w:eastAsia="fi-FI"/>
            </w:rPr>
          </w:rPrChange>
        </w:rPr>
        <w:t xml:space="preserve">Significant main effect for group </w:t>
      </w:r>
      <w:proofErr w:type="gramStart"/>
      <w:r w:rsidRPr="00272A49">
        <w:rPr>
          <w:rFonts w:eastAsia="Times New Roman" w:cstheme="minorHAnsi"/>
          <w:sz w:val="24"/>
          <w:szCs w:val="24"/>
          <w:lang w:eastAsia="fi-FI"/>
          <w:rPrChange w:id="376" w:author="Microsoft Office User" w:date="2020-11-29T18:04:00Z">
            <w:rPr>
              <w:rFonts w:eastAsia="Times New Roman" w:cstheme="minorHAnsi"/>
              <w:sz w:val="24"/>
              <w:szCs w:val="24"/>
              <w:lang w:val="fi-FI" w:eastAsia="fi-FI"/>
            </w:rPr>
          </w:rPrChange>
        </w:rPr>
        <w:t>F(</w:t>
      </w:r>
      <w:proofErr w:type="gramEnd"/>
      <w:r w:rsidRPr="00272A49">
        <w:rPr>
          <w:rFonts w:eastAsia="Times New Roman" w:cstheme="minorHAnsi"/>
          <w:sz w:val="24"/>
          <w:szCs w:val="24"/>
          <w:lang w:eastAsia="fi-FI"/>
          <w:rPrChange w:id="377" w:author="Microsoft Office User" w:date="2020-11-29T18:04:00Z">
            <w:rPr>
              <w:rFonts w:eastAsia="Times New Roman" w:cstheme="minorHAnsi"/>
              <w:sz w:val="24"/>
              <w:szCs w:val="24"/>
              <w:lang w:val="fi-FI" w:eastAsia="fi-FI"/>
            </w:rPr>
          </w:rPrChange>
        </w:rPr>
        <w:t>1, 372.88) = 31.30, p &lt; 0.001</w:t>
      </w:r>
      <w:r w:rsidRPr="00272A49">
        <w:rPr>
          <w:rFonts w:cstheme="minorHAnsi"/>
          <w:rPrChange w:id="378" w:author="Microsoft Office User" w:date="2020-11-29T18:04:00Z">
            <w:rPr>
              <w:rFonts w:cstheme="minorHAnsi"/>
              <w:lang w:val="fi-FI"/>
            </w:rPr>
          </w:rPrChange>
        </w:rPr>
        <w:t xml:space="preserve">. </w:t>
      </w:r>
      <w:r w:rsidRPr="00272A49">
        <w:rPr>
          <w:rFonts w:eastAsia="Times New Roman" w:cstheme="minorHAnsi"/>
          <w:sz w:val="24"/>
          <w:szCs w:val="24"/>
          <w:lang w:eastAsia="fi-FI"/>
          <w:rPrChange w:id="379" w:author="Microsoft Office User" w:date="2020-11-29T18:04:00Z">
            <w:rPr>
              <w:rFonts w:eastAsia="Times New Roman" w:cstheme="minorHAnsi"/>
              <w:sz w:val="24"/>
              <w:szCs w:val="24"/>
              <w:lang w:val="fi-FI" w:eastAsia="fi-FI"/>
            </w:rPr>
          </w:rPrChange>
        </w:rPr>
        <w:t xml:space="preserve">No significant interaction between group and emotion </w:t>
      </w:r>
      <w:proofErr w:type="gramStart"/>
      <w:r w:rsidRPr="00272A49">
        <w:rPr>
          <w:rFonts w:eastAsia="Times New Roman" w:cstheme="minorHAnsi"/>
          <w:sz w:val="24"/>
          <w:szCs w:val="24"/>
          <w:lang w:eastAsia="fi-FI"/>
          <w:rPrChange w:id="380" w:author="Microsoft Office User" w:date="2020-11-29T18:04:00Z">
            <w:rPr>
              <w:rFonts w:eastAsia="Times New Roman" w:cstheme="minorHAnsi"/>
              <w:sz w:val="24"/>
              <w:szCs w:val="24"/>
              <w:lang w:val="fi-FI" w:eastAsia="fi-FI"/>
            </w:rPr>
          </w:rPrChange>
        </w:rPr>
        <w:t>F(</w:t>
      </w:r>
      <w:proofErr w:type="gramEnd"/>
      <w:r w:rsidRPr="00272A49">
        <w:rPr>
          <w:rFonts w:eastAsia="Times New Roman" w:cstheme="minorHAnsi"/>
          <w:sz w:val="24"/>
          <w:szCs w:val="24"/>
          <w:lang w:eastAsia="fi-FI"/>
          <w:rPrChange w:id="381" w:author="Microsoft Office User" w:date="2020-11-29T18:04:00Z">
            <w:rPr>
              <w:rFonts w:eastAsia="Times New Roman" w:cstheme="minorHAnsi"/>
              <w:sz w:val="24"/>
              <w:szCs w:val="24"/>
              <w:lang w:val="fi-FI" w:eastAsia="fi-FI"/>
            </w:rPr>
          </w:rPrChange>
        </w:rPr>
        <w:t xml:space="preserve">6, 214.30) = 1.33, p = 0.2462. </w:t>
      </w:r>
      <w:commentRangeEnd w:id="370"/>
      <w:r>
        <w:rPr>
          <w:rStyle w:val="CommentReference"/>
        </w:rPr>
        <w:commentReference w:id="370"/>
      </w:r>
    </w:p>
    <w:p w14:paraId="360E36A2" w14:textId="27F86AE4" w:rsidR="000F6617" w:rsidRPr="00272A49" w:rsidRDefault="000F6617" w:rsidP="007677E7">
      <w:pPr>
        <w:spacing w:line="480" w:lineRule="auto"/>
        <w:rPr>
          <w:rFonts w:ascii="Times New Roman" w:eastAsia="Times New Roman" w:hAnsi="Times New Roman" w:cs="Times New Roman"/>
          <w:sz w:val="24"/>
          <w:szCs w:val="24"/>
          <w:lang w:eastAsia="fi-FI"/>
          <w:rPrChange w:id="382" w:author="Microsoft Office User" w:date="2020-11-29T18:04:00Z">
            <w:rPr>
              <w:rFonts w:ascii="Times New Roman" w:eastAsia="Times New Roman" w:hAnsi="Times New Roman" w:cs="Times New Roman"/>
              <w:sz w:val="24"/>
              <w:szCs w:val="24"/>
              <w:lang w:val="fi-FI" w:eastAsia="fi-FI"/>
            </w:rPr>
          </w:rPrChange>
        </w:rPr>
      </w:pPr>
    </w:p>
    <w:p w14:paraId="6318AA84" w14:textId="129C3661" w:rsidR="007677E7" w:rsidRPr="00272A49" w:rsidRDefault="007677E7" w:rsidP="007677E7">
      <w:pPr>
        <w:spacing w:line="480" w:lineRule="auto"/>
        <w:rPr>
          <w:rFonts w:ascii="Times New Roman" w:eastAsia="Times New Roman" w:hAnsi="Times New Roman" w:cs="Times New Roman"/>
          <w:sz w:val="24"/>
          <w:szCs w:val="24"/>
          <w:lang w:eastAsia="fi-FI"/>
          <w:rPrChange w:id="383" w:author="Microsoft Office User" w:date="2020-11-29T18:04:00Z">
            <w:rPr>
              <w:rFonts w:ascii="Times New Roman" w:eastAsia="Times New Roman" w:hAnsi="Times New Roman" w:cs="Times New Roman"/>
              <w:sz w:val="24"/>
              <w:szCs w:val="24"/>
              <w:lang w:val="fi-FI" w:eastAsia="fi-FI"/>
            </w:rPr>
          </w:rPrChange>
        </w:rPr>
      </w:pPr>
      <w:r w:rsidRPr="007677E7">
        <w:rPr>
          <w:rFonts w:ascii="Times New Roman" w:eastAsia="Times New Roman" w:hAnsi="Times New Roman" w:cs="Times New Roman"/>
          <w:noProof/>
          <w:sz w:val="24"/>
          <w:szCs w:val="24"/>
          <w:lang w:eastAsia="fi-FI"/>
        </w:rPr>
        <w:drawing>
          <wp:inline distT="0" distB="0" distL="0" distR="0" wp14:anchorId="750C3695" wp14:editId="7096E12C">
            <wp:extent cx="675624" cy="2062430"/>
            <wp:effectExtent l="0" t="0" r="0" b="0"/>
            <wp:docPr id="8" name="Picture 7" descr="Kuva, joka sisältää kohteen vaatetus, paita&#10;&#10;Kuvaus luotu automaattisesti">
              <a:extLst xmlns:a="http://schemas.openxmlformats.org/drawingml/2006/main">
                <a:ext uri="{FF2B5EF4-FFF2-40B4-BE49-F238E27FC236}">
                  <a16:creationId xmlns:a16="http://schemas.microsoft.com/office/drawing/2014/main" id="{ABA6604B-E91F-D544-B625-98D56E6BF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Kuva, joka sisältää kohteen vaatetus, paita&#10;&#10;Kuvaus luotu automaattisesti">
                      <a:extLst>
                        <a:ext uri="{FF2B5EF4-FFF2-40B4-BE49-F238E27FC236}">
                          <a16:creationId xmlns:a16="http://schemas.microsoft.com/office/drawing/2014/main" id="{ABA6604B-E91F-D544-B625-98D56E6BF180}"/>
                        </a:ext>
                      </a:extLst>
                    </pic:cNvPr>
                    <pic:cNvPicPr>
                      <a:picLocks noChangeAspect="1"/>
                    </pic:cNvPicPr>
                  </pic:nvPicPr>
                  <pic:blipFill>
                    <a:blip r:embed="rId22"/>
                    <a:stretch>
                      <a:fillRect/>
                    </a:stretch>
                  </pic:blipFill>
                  <pic:spPr>
                    <a:xfrm flipH="1">
                      <a:off x="0" y="0"/>
                      <a:ext cx="702562" cy="2144661"/>
                    </a:xfrm>
                    <a:prstGeom prst="rect">
                      <a:avLst/>
                    </a:prstGeom>
                  </pic:spPr>
                </pic:pic>
              </a:graphicData>
            </a:graphic>
          </wp:inline>
        </w:drawing>
      </w:r>
      <w:r w:rsidR="000F6617" w:rsidRPr="000F6617">
        <w:rPr>
          <w:noProof/>
        </w:rPr>
        <w:t xml:space="preserve"> </w:t>
      </w:r>
      <w:commentRangeStart w:id="384"/>
      <w:r w:rsidR="000F6617" w:rsidRPr="000F6617">
        <w:rPr>
          <w:rFonts w:ascii="Times New Roman" w:eastAsia="Times New Roman" w:hAnsi="Times New Roman" w:cs="Times New Roman"/>
          <w:noProof/>
          <w:sz w:val="24"/>
          <w:szCs w:val="24"/>
          <w:lang w:eastAsia="fi-FI"/>
        </w:rPr>
        <w:drawing>
          <wp:inline distT="0" distB="0" distL="0" distR="0" wp14:anchorId="30A93490" wp14:editId="725C3ABD">
            <wp:extent cx="4409038" cy="2204519"/>
            <wp:effectExtent l="0" t="0" r="0" b="5715"/>
            <wp:docPr id="2" name="Picture 2">
              <a:extLst xmlns:a="http://schemas.openxmlformats.org/drawingml/2006/main">
                <a:ext uri="{FF2B5EF4-FFF2-40B4-BE49-F238E27FC236}">
                  <a16:creationId xmlns:a16="http://schemas.microsoft.com/office/drawing/2014/main" id="{BDBA04BA-15A3-6448-983E-9595C4BAD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DBA04BA-15A3-6448-983E-9595C4BAD15C}"/>
                        </a:ext>
                      </a:extLst>
                    </pic:cNvPr>
                    <pic:cNvPicPr>
                      <a:picLocks noChangeAspect="1"/>
                    </pic:cNvPicPr>
                  </pic:nvPicPr>
                  <pic:blipFill>
                    <a:blip r:embed="rId23"/>
                    <a:srcRect/>
                    <a:stretch/>
                  </pic:blipFill>
                  <pic:spPr>
                    <a:xfrm>
                      <a:off x="0" y="0"/>
                      <a:ext cx="4420818" cy="2210409"/>
                    </a:xfrm>
                    <a:prstGeom prst="rect">
                      <a:avLst/>
                    </a:prstGeom>
                  </pic:spPr>
                </pic:pic>
              </a:graphicData>
            </a:graphic>
          </wp:inline>
        </w:drawing>
      </w:r>
      <w:commentRangeEnd w:id="384"/>
      <w:r w:rsidR="000F6617">
        <w:rPr>
          <w:rStyle w:val="CommentReference"/>
        </w:rPr>
        <w:commentReference w:id="384"/>
      </w:r>
    </w:p>
    <w:p w14:paraId="6C9EA988" w14:textId="133E58C6" w:rsidR="000F6617" w:rsidRPr="00272A49" w:rsidRDefault="000F6617" w:rsidP="007677E7">
      <w:pPr>
        <w:spacing w:line="480" w:lineRule="auto"/>
        <w:rPr>
          <w:rFonts w:ascii="Times New Roman" w:eastAsia="Times New Roman" w:hAnsi="Times New Roman" w:cs="Times New Roman"/>
          <w:sz w:val="24"/>
          <w:szCs w:val="24"/>
          <w:lang w:eastAsia="fi-FI"/>
          <w:rPrChange w:id="385" w:author="Microsoft Office User" w:date="2020-11-29T18:04:00Z">
            <w:rPr>
              <w:rFonts w:ascii="Times New Roman" w:eastAsia="Times New Roman" w:hAnsi="Times New Roman" w:cs="Times New Roman"/>
              <w:sz w:val="24"/>
              <w:szCs w:val="24"/>
              <w:lang w:val="fi-FI" w:eastAsia="fi-FI"/>
            </w:rPr>
          </w:rPrChange>
        </w:rPr>
      </w:pPr>
      <w:r w:rsidRPr="00272A49">
        <w:rPr>
          <w:rFonts w:ascii="Times New Roman" w:eastAsia="Times New Roman" w:hAnsi="Times New Roman" w:cs="Times New Roman"/>
          <w:sz w:val="24"/>
          <w:szCs w:val="24"/>
          <w:lang w:eastAsia="fi-FI"/>
          <w:rPrChange w:id="386" w:author="Microsoft Office User" w:date="2020-11-29T18:04:00Z">
            <w:rPr>
              <w:rFonts w:ascii="Times New Roman" w:eastAsia="Times New Roman" w:hAnsi="Times New Roman" w:cs="Times New Roman"/>
              <w:sz w:val="24"/>
              <w:szCs w:val="24"/>
              <w:lang w:val="fi-FI" w:eastAsia="fi-FI"/>
            </w:rPr>
          </w:rPrChange>
        </w:rPr>
        <w:t xml:space="preserve">The healthy controls marked a larger </w:t>
      </w:r>
      <w:proofErr w:type="gramStart"/>
      <w:r w:rsidRPr="00272A49">
        <w:rPr>
          <w:rFonts w:ascii="Times New Roman" w:eastAsia="Times New Roman" w:hAnsi="Times New Roman" w:cs="Times New Roman"/>
          <w:sz w:val="24"/>
          <w:szCs w:val="24"/>
          <w:lang w:eastAsia="fi-FI"/>
          <w:rPrChange w:id="387" w:author="Microsoft Office User" w:date="2020-11-29T18:04:00Z">
            <w:rPr>
              <w:rFonts w:ascii="Times New Roman" w:eastAsia="Times New Roman" w:hAnsi="Times New Roman" w:cs="Times New Roman"/>
              <w:sz w:val="24"/>
              <w:szCs w:val="24"/>
              <w:lang w:val="fi-FI" w:eastAsia="fi-FI"/>
            </w:rPr>
          </w:rPrChange>
        </w:rPr>
        <w:t>amount</w:t>
      </w:r>
      <w:proofErr w:type="gramEnd"/>
      <w:r w:rsidRPr="00272A49">
        <w:rPr>
          <w:rFonts w:ascii="Times New Roman" w:eastAsia="Times New Roman" w:hAnsi="Times New Roman" w:cs="Times New Roman"/>
          <w:sz w:val="24"/>
          <w:szCs w:val="24"/>
          <w:lang w:eastAsia="fi-FI"/>
          <w:rPrChange w:id="388" w:author="Microsoft Office User" w:date="2020-11-29T18:04:00Z">
            <w:rPr>
              <w:rFonts w:ascii="Times New Roman" w:eastAsia="Times New Roman" w:hAnsi="Times New Roman" w:cs="Times New Roman"/>
              <w:sz w:val="24"/>
              <w:szCs w:val="24"/>
              <w:lang w:val="fi-FI" w:eastAsia="fi-FI"/>
            </w:rPr>
          </w:rPrChange>
        </w:rPr>
        <w:t xml:space="preserve"> of pixels than the pain patients. The difference is evident in every emotion in the head, arms, hands, legs and feet. In the torso and the crotch there is some overlap.   </w:t>
      </w:r>
    </w:p>
    <w:p w14:paraId="44B16629" w14:textId="7ADD1BB0" w:rsidR="007677E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drawing>
          <wp:inline distT="0" distB="0" distL="0" distR="0" wp14:anchorId="3F041961" wp14:editId="53350C49">
            <wp:extent cx="2257790" cy="1394234"/>
            <wp:effectExtent l="0" t="0" r="3175" b="3175"/>
            <wp:docPr id="5" name="Picture 4" descr="Kuva, joka sisältää kohteen piirtäminen&#10;&#10;Kuvaus luotu automaattisesti">
              <a:extLst xmlns:a="http://schemas.openxmlformats.org/drawingml/2006/main">
                <a:ext uri="{FF2B5EF4-FFF2-40B4-BE49-F238E27FC236}">
                  <a16:creationId xmlns:a16="http://schemas.microsoft.com/office/drawing/2014/main" id="{73532D09-E1AA-0444-9607-B24BC4889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Kuva, joka sisältää kohteen piirtäminen&#10;&#10;Kuvaus luotu automaattisesti">
                      <a:extLst>
                        <a:ext uri="{FF2B5EF4-FFF2-40B4-BE49-F238E27FC236}">
                          <a16:creationId xmlns:a16="http://schemas.microsoft.com/office/drawing/2014/main" id="{73532D09-E1AA-0444-9607-B24BC4889D67}"/>
                        </a:ext>
                      </a:extLst>
                    </pic:cNvPr>
                    <pic:cNvPicPr>
                      <a:picLocks noChangeAspect="1"/>
                    </pic:cNvPicPr>
                  </pic:nvPicPr>
                  <pic:blipFill rotWithShape="1">
                    <a:blip r:embed="rId24"/>
                    <a:srcRect l="10101" t="806" r="19729" b="-806"/>
                    <a:stretch/>
                  </pic:blipFill>
                  <pic:spPr>
                    <a:xfrm>
                      <a:off x="0" y="0"/>
                      <a:ext cx="2285473" cy="1411329"/>
                    </a:xfrm>
                    <a:prstGeom prst="rect">
                      <a:avLst/>
                    </a:prstGeom>
                  </pic:spPr>
                </pic:pic>
              </a:graphicData>
            </a:graphic>
          </wp:inline>
        </w:drawing>
      </w:r>
      <w:r w:rsidRPr="007677E7">
        <w:rPr>
          <w:rFonts w:ascii="Times New Roman" w:eastAsia="Times New Roman" w:hAnsi="Times New Roman" w:cs="Times New Roman"/>
          <w:noProof/>
          <w:sz w:val="24"/>
          <w:szCs w:val="24"/>
          <w:lang w:eastAsia="fi-FI"/>
        </w:rPr>
        <w:drawing>
          <wp:inline distT="0" distB="0" distL="0" distR="0" wp14:anchorId="3B8BE070" wp14:editId="71238E42">
            <wp:extent cx="2257425" cy="1330578"/>
            <wp:effectExtent l="0" t="0" r="3175" b="3175"/>
            <wp:docPr id="40" name="Picture 4" descr="Kuva, joka sisältää kohteen piirtäminen&#10;&#10;Kuvaus luotu automaattisesti">
              <a:extLst xmlns:a="http://schemas.openxmlformats.org/drawingml/2006/main">
                <a:ext uri="{FF2B5EF4-FFF2-40B4-BE49-F238E27FC236}">
                  <a16:creationId xmlns:a16="http://schemas.microsoft.com/office/drawing/2014/main" id="{73532D09-E1AA-0444-9607-B24BC4889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Kuva, joka sisältää kohteen piirtäminen&#10;&#10;Kuvaus luotu automaattisesti">
                      <a:extLst>
                        <a:ext uri="{FF2B5EF4-FFF2-40B4-BE49-F238E27FC236}">
                          <a16:creationId xmlns:a16="http://schemas.microsoft.com/office/drawing/2014/main" id="{73532D09-E1AA-0444-9607-B24BC4889D67}"/>
                        </a:ext>
                      </a:extLst>
                    </pic:cNvPr>
                    <pic:cNvPicPr>
                      <a:picLocks noChangeAspect="1"/>
                    </pic:cNvPicPr>
                  </pic:nvPicPr>
                  <pic:blipFill rotWithShape="1">
                    <a:blip r:embed="rId25"/>
                    <a:srcRect l="11375" r="19713" b="6269"/>
                    <a:stretch/>
                  </pic:blipFill>
                  <pic:spPr>
                    <a:xfrm>
                      <a:off x="0" y="0"/>
                      <a:ext cx="2257425" cy="1330578"/>
                    </a:xfrm>
                    <a:prstGeom prst="rect">
                      <a:avLst/>
                    </a:prstGeom>
                  </pic:spPr>
                </pic:pic>
              </a:graphicData>
            </a:graphic>
          </wp:inline>
        </w:drawing>
      </w:r>
    </w:p>
    <w:p w14:paraId="68E528BE" w14:textId="4D8FFB53" w:rsidR="007677E7" w:rsidRDefault="000F661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lastRenderedPageBreak/>
        <w:drawing>
          <wp:inline distT="0" distB="0" distL="0" distR="0" wp14:anchorId="3A08E0F4" wp14:editId="2EAD3D11">
            <wp:extent cx="1471187" cy="588475"/>
            <wp:effectExtent l="0" t="0" r="2540" b="0"/>
            <wp:docPr id="41" name="Content Placeholder 4">
              <a:extLst xmlns:a="http://schemas.openxmlformats.org/drawingml/2006/main">
                <a:ext uri="{FF2B5EF4-FFF2-40B4-BE49-F238E27FC236}">
                  <a16:creationId xmlns:a16="http://schemas.microsoft.com/office/drawing/2014/main" id="{EEF72061-A433-6640-9977-86CA29090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F72061-A433-6640-9977-86CA29090677}"/>
                        </a:ext>
                      </a:extLst>
                    </pic:cNvPr>
                    <pic:cNvPicPr>
                      <a:picLocks noGrp="1" noChangeAspect="1"/>
                    </pic:cNvPicPr>
                  </pic:nvPicPr>
                  <pic:blipFill>
                    <a:blip r:embed="rId26"/>
                    <a:srcRect/>
                    <a:stretch/>
                  </pic:blipFill>
                  <pic:spPr>
                    <a:xfrm>
                      <a:off x="0" y="0"/>
                      <a:ext cx="1512112" cy="604845"/>
                    </a:xfrm>
                    <a:prstGeom prst="rect">
                      <a:avLst/>
                    </a:prstGeom>
                  </pic:spPr>
                </pic:pic>
              </a:graphicData>
            </a:graphic>
          </wp:inline>
        </w:drawing>
      </w:r>
      <w:r w:rsidRPr="007677E7">
        <w:rPr>
          <w:rFonts w:ascii="Times New Roman" w:eastAsia="Times New Roman" w:hAnsi="Times New Roman" w:cs="Times New Roman"/>
          <w:noProof/>
          <w:sz w:val="24"/>
          <w:szCs w:val="24"/>
          <w:lang w:eastAsia="fi-FI"/>
        </w:rPr>
        <w:drawing>
          <wp:inline distT="0" distB="0" distL="0" distR="0" wp14:anchorId="04F5FAB3" wp14:editId="6B9F5A00">
            <wp:extent cx="1470660" cy="588264"/>
            <wp:effectExtent l="0" t="0" r="2540" b="0"/>
            <wp:docPr id="42" name="Content Placeholder 4">
              <a:extLst xmlns:a="http://schemas.openxmlformats.org/drawingml/2006/main">
                <a:ext uri="{FF2B5EF4-FFF2-40B4-BE49-F238E27FC236}">
                  <a16:creationId xmlns:a16="http://schemas.microsoft.com/office/drawing/2014/main" id="{EEF72061-A433-6640-9977-86CA29090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F72061-A433-6640-9977-86CA29090677}"/>
                        </a:ext>
                      </a:extLst>
                    </pic:cNvPr>
                    <pic:cNvPicPr>
                      <a:picLocks noGrp="1" noChangeAspect="1"/>
                    </pic:cNvPicPr>
                  </pic:nvPicPr>
                  <pic:blipFill>
                    <a:blip r:embed="rId27"/>
                    <a:srcRect/>
                    <a:stretch/>
                  </pic:blipFill>
                  <pic:spPr>
                    <a:xfrm>
                      <a:off x="0" y="0"/>
                      <a:ext cx="1501666" cy="600666"/>
                    </a:xfrm>
                    <a:prstGeom prst="rect">
                      <a:avLst/>
                    </a:prstGeom>
                  </pic:spPr>
                </pic:pic>
              </a:graphicData>
            </a:graphic>
          </wp:inline>
        </w:drawing>
      </w:r>
      <w:r w:rsidRPr="007677E7">
        <w:rPr>
          <w:rFonts w:ascii="Times New Roman" w:eastAsia="Times New Roman" w:hAnsi="Times New Roman" w:cs="Times New Roman"/>
          <w:noProof/>
          <w:sz w:val="24"/>
          <w:szCs w:val="24"/>
          <w:lang w:val="fi-FI" w:eastAsia="fi-FI"/>
        </w:rPr>
        <w:drawing>
          <wp:inline distT="0" distB="0" distL="0" distR="0" wp14:anchorId="372E92C7" wp14:editId="10C1BE87">
            <wp:extent cx="1158844" cy="651850"/>
            <wp:effectExtent l="0" t="0" r="0" b="0"/>
            <wp:docPr id="43" name="Kuv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8844" cy="657475"/>
                    </a:xfrm>
                    <a:prstGeom prst="rect">
                      <a:avLst/>
                    </a:prstGeom>
                  </pic:spPr>
                </pic:pic>
              </a:graphicData>
            </a:graphic>
          </wp:inline>
        </w:drawing>
      </w:r>
    </w:p>
    <w:p w14:paraId="73B6F989" w14:textId="68BB264D" w:rsidR="000F6617" w:rsidRPr="00272A49" w:rsidRDefault="000F6617" w:rsidP="000F6617">
      <w:pPr>
        <w:spacing w:line="480" w:lineRule="auto"/>
        <w:rPr>
          <w:rFonts w:ascii="Times New Roman" w:eastAsia="Times New Roman" w:hAnsi="Times New Roman" w:cs="Times New Roman"/>
          <w:sz w:val="24"/>
          <w:szCs w:val="24"/>
          <w:lang w:eastAsia="fi-FI"/>
          <w:rPrChange w:id="389" w:author="Microsoft Office User" w:date="2020-11-29T18:04:00Z">
            <w:rPr>
              <w:rFonts w:ascii="Times New Roman" w:eastAsia="Times New Roman" w:hAnsi="Times New Roman" w:cs="Times New Roman"/>
              <w:sz w:val="24"/>
              <w:szCs w:val="24"/>
              <w:lang w:val="fi-FI" w:eastAsia="fi-FI"/>
            </w:rPr>
          </w:rPrChange>
        </w:rPr>
      </w:pPr>
      <w:r w:rsidRPr="00272A49">
        <w:rPr>
          <w:rFonts w:ascii="Times New Roman" w:eastAsia="Times New Roman" w:hAnsi="Times New Roman" w:cs="Times New Roman"/>
          <w:sz w:val="24"/>
          <w:szCs w:val="24"/>
          <w:lang w:eastAsia="fi-FI"/>
          <w:rPrChange w:id="390" w:author="Microsoft Office User" w:date="2020-11-29T18:04:00Z">
            <w:rPr>
              <w:rFonts w:ascii="Times New Roman" w:eastAsia="Times New Roman" w:hAnsi="Times New Roman" w:cs="Times New Roman"/>
              <w:sz w:val="24"/>
              <w:szCs w:val="24"/>
              <w:lang w:val="fi-FI" w:eastAsia="fi-FI"/>
            </w:rPr>
          </w:rPrChange>
        </w:rPr>
        <w:t>There are clear differences in sensitivity maps. Control group marked more tactile sensitivity to the head and the genital area whereas pain patients were more sensitive in the hands. Pain patients marked larger areas to be sensitive to nociceptive stimulation, especially in the arms, legs and lower back. The controls marked more nociceptive sensitivity only to parts of the head and lower abdomen. There was only small difference in the hedonic sensitivity. When FDR correction was applied the differences in tactile and nociceptive stimulation still stand but there is no variation between groups in hedonic sensitivity.</w:t>
      </w:r>
    </w:p>
    <w:p w14:paraId="7AF27569" w14:textId="25C031C5" w:rsidR="007677E7" w:rsidRPr="00272A49" w:rsidRDefault="007677E7" w:rsidP="007677E7">
      <w:pPr>
        <w:spacing w:line="480" w:lineRule="auto"/>
        <w:rPr>
          <w:rFonts w:ascii="Times New Roman" w:eastAsia="Times New Roman" w:hAnsi="Times New Roman" w:cs="Times New Roman"/>
          <w:sz w:val="24"/>
          <w:szCs w:val="24"/>
          <w:lang w:eastAsia="fi-FI"/>
          <w:rPrChange w:id="391" w:author="Microsoft Office User" w:date="2020-11-29T18:04:00Z">
            <w:rPr>
              <w:rFonts w:ascii="Times New Roman" w:eastAsia="Times New Roman" w:hAnsi="Times New Roman" w:cs="Times New Roman"/>
              <w:sz w:val="24"/>
              <w:szCs w:val="24"/>
              <w:lang w:val="fi-FI" w:eastAsia="fi-FI"/>
            </w:rPr>
          </w:rPrChange>
        </w:rPr>
      </w:pPr>
    </w:p>
    <w:p w14:paraId="42AD52B4" w14:textId="77777777" w:rsidR="000F6617" w:rsidRDefault="007677E7" w:rsidP="000F661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drawing>
          <wp:inline distT="0" distB="0" distL="0" distR="0" wp14:anchorId="67149D45" wp14:editId="4B4C5BCA">
            <wp:extent cx="1711105" cy="1711105"/>
            <wp:effectExtent l="0" t="0" r="3810" b="3810"/>
            <wp:docPr id="44" name="Picture 2">
              <a:extLst xmlns:a="http://schemas.openxmlformats.org/drawingml/2006/main">
                <a:ext uri="{FF2B5EF4-FFF2-40B4-BE49-F238E27FC236}">
                  <a16:creationId xmlns:a16="http://schemas.microsoft.com/office/drawing/2014/main" id="{E9A9592A-BCE5-2848-A6FF-F9278B016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A9592A-BCE5-2848-A6FF-F9278B0161F9}"/>
                        </a:ext>
                      </a:extLst>
                    </pic:cNvPr>
                    <pic:cNvPicPr>
                      <a:picLocks noChangeAspect="1"/>
                    </pic:cNvPicPr>
                  </pic:nvPicPr>
                  <pic:blipFill>
                    <a:blip r:embed="rId29"/>
                    <a:srcRect/>
                    <a:stretch/>
                  </pic:blipFill>
                  <pic:spPr>
                    <a:xfrm flipH="1">
                      <a:off x="0" y="0"/>
                      <a:ext cx="1726008" cy="1726008"/>
                    </a:xfrm>
                    <a:prstGeom prst="rect">
                      <a:avLst/>
                    </a:prstGeom>
                  </pic:spPr>
                </pic:pic>
              </a:graphicData>
            </a:graphic>
          </wp:inline>
        </w:drawing>
      </w:r>
      <w:r w:rsidR="000F6617" w:rsidRPr="007677E7">
        <w:rPr>
          <w:rFonts w:ascii="Times New Roman" w:eastAsia="Times New Roman" w:hAnsi="Times New Roman" w:cs="Times New Roman"/>
          <w:noProof/>
          <w:sz w:val="24"/>
          <w:szCs w:val="24"/>
          <w:lang w:eastAsia="fi-FI"/>
        </w:rPr>
        <w:drawing>
          <wp:inline distT="0" distB="0" distL="0" distR="0" wp14:anchorId="209C9665" wp14:editId="3242609B">
            <wp:extent cx="2806574" cy="1438669"/>
            <wp:effectExtent l="0" t="0" r="635" b="0"/>
            <wp:docPr id="45" name="Picture 2">
              <a:extLst xmlns:a="http://schemas.openxmlformats.org/drawingml/2006/main">
                <a:ext uri="{FF2B5EF4-FFF2-40B4-BE49-F238E27FC236}">
                  <a16:creationId xmlns:a16="http://schemas.microsoft.com/office/drawing/2014/main" id="{EB75F61E-74D0-F544-B128-E34528BA9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75F61E-74D0-F544-B128-E34528BA9009}"/>
                        </a:ext>
                      </a:extLst>
                    </pic:cNvPr>
                    <pic:cNvPicPr>
                      <a:picLocks noChangeAspect="1"/>
                    </pic:cNvPicPr>
                  </pic:nvPicPr>
                  <pic:blipFill rotWithShape="1">
                    <a:blip r:embed="rId30"/>
                    <a:srcRect l="3298" t="1272" r="393"/>
                    <a:stretch/>
                  </pic:blipFill>
                  <pic:spPr>
                    <a:xfrm>
                      <a:off x="0" y="0"/>
                      <a:ext cx="2835450" cy="1453471"/>
                    </a:xfrm>
                    <a:prstGeom prst="rect">
                      <a:avLst/>
                    </a:prstGeom>
                  </pic:spPr>
                </pic:pic>
              </a:graphicData>
            </a:graphic>
          </wp:inline>
        </w:drawing>
      </w:r>
    </w:p>
    <w:p w14:paraId="1B821981" w14:textId="42393AF3" w:rsidR="000F6617" w:rsidRPr="000F6617" w:rsidRDefault="000F6617" w:rsidP="000F6617">
      <w:pPr>
        <w:spacing w:line="480" w:lineRule="auto"/>
        <w:rPr>
          <w:rFonts w:ascii="Times New Roman" w:eastAsia="Times New Roman" w:hAnsi="Times New Roman" w:cs="Times New Roman"/>
          <w:sz w:val="24"/>
          <w:szCs w:val="24"/>
          <w:lang w:eastAsia="fi-FI"/>
        </w:rPr>
      </w:pPr>
      <w:commentRangeStart w:id="392"/>
      <w:r w:rsidRPr="000F6617">
        <w:rPr>
          <w:rFonts w:ascii="Times New Roman" w:eastAsia="Times New Roman" w:hAnsi="Times New Roman" w:cs="Times New Roman"/>
          <w:sz w:val="24"/>
          <w:szCs w:val="24"/>
          <w:lang w:eastAsia="fi-FI"/>
        </w:rPr>
        <w:t>Group comparisons done by Mann-Whitney U test (due to non-normal data)</w:t>
      </w:r>
      <w:r>
        <w:rPr>
          <w:rFonts w:ascii="Times New Roman" w:eastAsia="Times New Roman" w:hAnsi="Times New Roman" w:cs="Times New Roman"/>
          <w:sz w:val="24"/>
          <w:szCs w:val="24"/>
          <w:lang w:eastAsia="fi-FI"/>
        </w:rPr>
        <w:t xml:space="preserve">. </w:t>
      </w:r>
      <w:r w:rsidRPr="000F6617">
        <w:rPr>
          <w:rFonts w:ascii="Times New Roman" w:eastAsia="Times New Roman" w:hAnsi="Times New Roman" w:cs="Times New Roman"/>
          <w:sz w:val="24"/>
          <w:szCs w:val="24"/>
          <w:lang w:eastAsia="fi-FI"/>
        </w:rPr>
        <w:t>p-values multiple comparison corrected with Holm correction</w:t>
      </w:r>
      <w:r>
        <w:rPr>
          <w:rFonts w:ascii="Times New Roman" w:eastAsia="Times New Roman" w:hAnsi="Times New Roman" w:cs="Times New Roman"/>
          <w:sz w:val="24"/>
          <w:szCs w:val="24"/>
          <w:lang w:eastAsia="fi-FI"/>
        </w:rPr>
        <w:t>.</w:t>
      </w:r>
      <w:commentRangeEnd w:id="392"/>
      <w:r>
        <w:rPr>
          <w:rStyle w:val="CommentReference"/>
        </w:rPr>
        <w:commentReference w:id="392"/>
      </w:r>
      <w:r>
        <w:rPr>
          <w:rFonts w:ascii="Times New Roman" w:eastAsia="Times New Roman" w:hAnsi="Times New Roman" w:cs="Times New Roman"/>
          <w:sz w:val="24"/>
          <w:szCs w:val="24"/>
          <w:lang w:eastAsia="fi-FI"/>
        </w:rPr>
        <w:t xml:space="preserve"> In nociceptive stimulation the patients marked a larger area. There is no difference in </w:t>
      </w:r>
      <w:proofErr w:type="gramStart"/>
      <w:r>
        <w:rPr>
          <w:rFonts w:ascii="Times New Roman" w:eastAsia="Times New Roman" w:hAnsi="Times New Roman" w:cs="Times New Roman"/>
          <w:sz w:val="24"/>
          <w:szCs w:val="24"/>
          <w:lang w:eastAsia="fi-FI"/>
        </w:rPr>
        <w:t>the  proportion</w:t>
      </w:r>
      <w:proofErr w:type="gramEnd"/>
      <w:r>
        <w:rPr>
          <w:rFonts w:ascii="Times New Roman" w:eastAsia="Times New Roman" w:hAnsi="Times New Roman" w:cs="Times New Roman"/>
          <w:sz w:val="24"/>
          <w:szCs w:val="24"/>
          <w:lang w:eastAsia="fi-FI"/>
        </w:rPr>
        <w:t xml:space="preserve"> of painted body area between groups in tactile and hedonic stimulation. The </w:t>
      </w:r>
      <w:proofErr w:type="spellStart"/>
      <w:r>
        <w:rPr>
          <w:rFonts w:ascii="Times New Roman" w:eastAsia="Times New Roman" w:hAnsi="Times New Roman" w:cs="Times New Roman"/>
          <w:sz w:val="24"/>
          <w:szCs w:val="24"/>
          <w:lang w:eastAsia="fi-FI"/>
        </w:rPr>
        <w:t>coloured</w:t>
      </w:r>
      <w:proofErr w:type="spellEnd"/>
      <w:r>
        <w:rPr>
          <w:rFonts w:ascii="Times New Roman" w:eastAsia="Times New Roman" w:hAnsi="Times New Roman" w:cs="Times New Roman"/>
          <w:sz w:val="24"/>
          <w:szCs w:val="24"/>
          <w:lang w:eastAsia="fi-FI"/>
        </w:rPr>
        <w:t xml:space="preserve"> body areas are a little different. </w:t>
      </w:r>
    </w:p>
    <w:p w14:paraId="3084CF2C" w14:textId="77777777" w:rsidR="000F6617" w:rsidRDefault="000F6617" w:rsidP="007677E7">
      <w:pPr>
        <w:spacing w:line="480" w:lineRule="auto"/>
        <w:rPr>
          <w:rFonts w:ascii="Times New Roman" w:eastAsia="Times New Roman" w:hAnsi="Times New Roman" w:cs="Times New Roman"/>
          <w:sz w:val="24"/>
          <w:szCs w:val="24"/>
          <w:lang w:val="fi-FI" w:eastAsia="fi-FI"/>
        </w:rPr>
      </w:pPr>
    </w:p>
    <w:p w14:paraId="0BDE07A4" w14:textId="4A600ACE" w:rsidR="000F6617" w:rsidRDefault="000F6617" w:rsidP="007677E7">
      <w:pPr>
        <w:spacing w:line="480" w:lineRule="auto"/>
        <w:rPr>
          <w:rFonts w:ascii="Times New Roman" w:eastAsia="Times New Roman" w:hAnsi="Times New Roman" w:cs="Times New Roman"/>
          <w:sz w:val="24"/>
          <w:szCs w:val="24"/>
          <w:lang w:val="fi-FI" w:eastAsia="fi-FI"/>
        </w:rPr>
      </w:pPr>
    </w:p>
    <w:p w14:paraId="08696F71" w14:textId="7BEE6171" w:rsidR="000F661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lastRenderedPageBreak/>
        <w:drawing>
          <wp:inline distT="0" distB="0" distL="0" distR="0" wp14:anchorId="65B892E4" wp14:editId="4F220179">
            <wp:extent cx="3494638" cy="3494638"/>
            <wp:effectExtent l="0" t="0" r="0" b="0"/>
            <wp:docPr id="46" name="Picture 2">
              <a:extLst xmlns:a="http://schemas.openxmlformats.org/drawingml/2006/main">
                <a:ext uri="{FF2B5EF4-FFF2-40B4-BE49-F238E27FC236}">
                  <a16:creationId xmlns:a16="http://schemas.microsoft.com/office/drawing/2014/main" id="{6AB9533E-E53F-F141-B53F-45D501AC1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B9533E-E53F-F141-B53F-45D501AC1391}"/>
                        </a:ext>
                      </a:extLst>
                    </pic:cNvPr>
                    <pic:cNvPicPr>
                      <a:picLocks noChangeAspect="1"/>
                    </pic:cNvPicPr>
                  </pic:nvPicPr>
                  <pic:blipFill>
                    <a:blip r:embed="rId31"/>
                    <a:srcRect/>
                    <a:stretch/>
                  </pic:blipFill>
                  <pic:spPr>
                    <a:xfrm>
                      <a:off x="0" y="0"/>
                      <a:ext cx="3498457" cy="3498457"/>
                    </a:xfrm>
                    <a:prstGeom prst="rect">
                      <a:avLst/>
                    </a:prstGeom>
                  </pic:spPr>
                </pic:pic>
              </a:graphicData>
            </a:graphic>
          </wp:inline>
        </w:drawing>
      </w:r>
    </w:p>
    <w:p w14:paraId="031D2EA8" w14:textId="00EF51A9" w:rsidR="000F6617" w:rsidRPr="00272A49" w:rsidRDefault="000F6617" w:rsidP="007677E7">
      <w:pPr>
        <w:spacing w:line="480" w:lineRule="auto"/>
        <w:rPr>
          <w:rFonts w:ascii="Times New Roman" w:eastAsia="Times New Roman" w:hAnsi="Times New Roman" w:cs="Times New Roman"/>
          <w:sz w:val="24"/>
          <w:szCs w:val="24"/>
          <w:lang w:eastAsia="fi-FI"/>
          <w:rPrChange w:id="393" w:author="Microsoft Office User" w:date="2020-11-29T18:04:00Z">
            <w:rPr>
              <w:rFonts w:ascii="Times New Roman" w:eastAsia="Times New Roman" w:hAnsi="Times New Roman" w:cs="Times New Roman"/>
              <w:sz w:val="24"/>
              <w:szCs w:val="24"/>
              <w:lang w:val="fi-FI" w:eastAsia="fi-FI"/>
            </w:rPr>
          </w:rPrChange>
        </w:rPr>
      </w:pPr>
      <w:r w:rsidRPr="00272A49">
        <w:rPr>
          <w:rFonts w:ascii="Times New Roman" w:eastAsia="Times New Roman" w:hAnsi="Times New Roman" w:cs="Times New Roman"/>
          <w:sz w:val="24"/>
          <w:szCs w:val="24"/>
          <w:lang w:eastAsia="fi-FI"/>
          <w:rPrChange w:id="394" w:author="Microsoft Office User" w:date="2020-11-29T18:04:00Z">
            <w:rPr>
              <w:rFonts w:ascii="Times New Roman" w:eastAsia="Times New Roman" w:hAnsi="Times New Roman" w:cs="Times New Roman"/>
              <w:sz w:val="24"/>
              <w:szCs w:val="24"/>
              <w:lang w:val="fi-FI" w:eastAsia="fi-FI"/>
            </w:rPr>
          </w:rPrChange>
        </w:rPr>
        <w:t xml:space="preserve">When asked on a scale 0-10 how much of each emotion the participants felt at the moment the patients reported higher rates on all but happiness. </w:t>
      </w:r>
    </w:p>
    <w:p w14:paraId="4D1E3526" w14:textId="781C7750" w:rsidR="007677E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val="fi-FI" w:eastAsia="fi-FI"/>
        </w:rPr>
        <w:drawing>
          <wp:inline distT="0" distB="0" distL="0" distR="0" wp14:anchorId="2BF8C863" wp14:editId="022C36D7">
            <wp:extent cx="2654300" cy="723900"/>
            <wp:effectExtent l="0" t="0" r="0" b="0"/>
            <wp:docPr id="47" name="Kuva 47"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uva 47" descr="Kuva, joka sisältää kohteen pöytä&#10;&#10;Kuvaus luotu automaattisesti"/>
                    <pic:cNvPicPr/>
                  </pic:nvPicPr>
                  <pic:blipFill>
                    <a:blip r:embed="rId32"/>
                    <a:stretch>
                      <a:fillRect/>
                    </a:stretch>
                  </pic:blipFill>
                  <pic:spPr>
                    <a:xfrm>
                      <a:off x="0" y="0"/>
                      <a:ext cx="2654300" cy="723900"/>
                    </a:xfrm>
                    <a:prstGeom prst="rect">
                      <a:avLst/>
                    </a:prstGeom>
                  </pic:spPr>
                </pic:pic>
              </a:graphicData>
            </a:graphic>
          </wp:inline>
        </w:drawing>
      </w:r>
      <w:r w:rsidRPr="007677E7">
        <w:rPr>
          <w:rFonts w:ascii="Times New Roman" w:eastAsia="Times New Roman" w:hAnsi="Times New Roman" w:cs="Times New Roman"/>
          <w:noProof/>
          <w:sz w:val="24"/>
          <w:szCs w:val="24"/>
          <w:lang w:val="fi-FI" w:eastAsia="fi-FI"/>
        </w:rPr>
        <w:drawing>
          <wp:inline distT="0" distB="0" distL="0" distR="0" wp14:anchorId="21991237" wp14:editId="085C8281">
            <wp:extent cx="3340100" cy="1917700"/>
            <wp:effectExtent l="0" t="0" r="0" b="0"/>
            <wp:docPr id="48" name="Kuva 48"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uva 48" descr="Kuva, joka sisältää kohteen pöytä&#10;&#10;Kuvaus luotu automaattisesti"/>
                    <pic:cNvPicPr/>
                  </pic:nvPicPr>
                  <pic:blipFill>
                    <a:blip r:embed="rId33"/>
                    <a:stretch>
                      <a:fillRect/>
                    </a:stretch>
                  </pic:blipFill>
                  <pic:spPr>
                    <a:xfrm>
                      <a:off x="0" y="0"/>
                      <a:ext cx="3340100" cy="1917700"/>
                    </a:xfrm>
                    <a:prstGeom prst="rect">
                      <a:avLst/>
                    </a:prstGeom>
                  </pic:spPr>
                </pic:pic>
              </a:graphicData>
            </a:graphic>
          </wp:inline>
        </w:drawing>
      </w:r>
    </w:p>
    <w:p w14:paraId="7E8E96E8" w14:textId="6FCC2217" w:rsidR="000F6617" w:rsidRPr="000F6617" w:rsidRDefault="000F6617" w:rsidP="000F6617">
      <w:pPr>
        <w:spacing w:line="480" w:lineRule="auto"/>
        <w:rPr>
          <w:rFonts w:cstheme="minorHAnsi"/>
          <w:lang w:val="fi-FI"/>
        </w:rPr>
      </w:pPr>
      <w:commentRangeStart w:id="395"/>
      <w:r w:rsidRPr="000F6617">
        <w:rPr>
          <w:rFonts w:eastAsia="Times New Roman" w:cstheme="minorHAnsi"/>
          <w:lang w:eastAsia="fi-FI"/>
        </w:rPr>
        <w:lastRenderedPageBreak/>
        <w:t xml:space="preserve">Two-way between-within subjects ANOVA on trimmed means from WRS2 package on R. </w:t>
      </w:r>
      <w:r w:rsidRPr="00272A49">
        <w:rPr>
          <w:rFonts w:eastAsia="Times New Roman" w:cstheme="minorHAnsi"/>
          <w:rPrChange w:id="396" w:author="Microsoft Office User" w:date="2020-11-29T18:04:00Z">
            <w:rPr>
              <w:rFonts w:eastAsia="Times New Roman" w:cstheme="minorHAnsi"/>
              <w:lang w:val="fi-FI"/>
            </w:rPr>
          </w:rPrChange>
        </w:rPr>
        <w:t xml:space="preserve">Significant main effect of group </w:t>
      </w:r>
      <w:proofErr w:type="gramStart"/>
      <w:r w:rsidRPr="00272A49">
        <w:rPr>
          <w:rFonts w:eastAsia="Times New Roman" w:cstheme="minorHAnsi"/>
          <w:rPrChange w:id="397" w:author="Microsoft Office User" w:date="2020-11-29T18:04:00Z">
            <w:rPr>
              <w:rFonts w:eastAsia="Times New Roman" w:cstheme="minorHAnsi"/>
              <w:lang w:val="fi-FI"/>
            </w:rPr>
          </w:rPrChange>
        </w:rPr>
        <w:t>F(</w:t>
      </w:r>
      <w:proofErr w:type="gramEnd"/>
      <w:r w:rsidRPr="00272A49">
        <w:rPr>
          <w:rFonts w:eastAsia="Times New Roman" w:cstheme="minorHAnsi"/>
          <w:rPrChange w:id="398" w:author="Microsoft Office User" w:date="2020-11-29T18:04:00Z">
            <w:rPr>
              <w:rFonts w:eastAsia="Times New Roman" w:cstheme="minorHAnsi"/>
              <w:lang w:val="fi-FI"/>
            </w:rPr>
          </w:rPrChange>
        </w:rPr>
        <w:t>1, 84.26) = 96.60, p &lt; 0.001.</w:t>
      </w:r>
      <w:r w:rsidRPr="00272A49">
        <w:rPr>
          <w:rFonts w:eastAsia="Times New Roman" w:cstheme="minorHAnsi"/>
          <w:lang w:eastAsia="fi-FI"/>
          <w:rPrChange w:id="399" w:author="Microsoft Office User" w:date="2020-11-29T18:04:00Z">
            <w:rPr>
              <w:rFonts w:eastAsia="Times New Roman" w:cstheme="minorHAnsi"/>
              <w:lang w:val="fi-FI" w:eastAsia="fi-FI"/>
            </w:rPr>
          </w:rPrChange>
        </w:rPr>
        <w:t>Significant main effect of emotion type F(8, 73.39) = 46.19, p&lt; 0.001.</w:t>
      </w:r>
      <w:r w:rsidRPr="00272A49">
        <w:rPr>
          <w:rFonts w:cstheme="minorHAnsi"/>
          <w:rPrChange w:id="400" w:author="Microsoft Office User" w:date="2020-11-29T18:04:00Z">
            <w:rPr>
              <w:rFonts w:cstheme="minorHAnsi"/>
              <w:lang w:val="fi-FI"/>
            </w:rPr>
          </w:rPrChange>
        </w:rPr>
        <w:t xml:space="preserve"> </w:t>
      </w:r>
      <w:proofErr w:type="spellStart"/>
      <w:r w:rsidRPr="000F6617">
        <w:rPr>
          <w:rFonts w:eastAsia="Times New Roman" w:cstheme="minorHAnsi"/>
          <w:lang w:val="fi-FI" w:eastAsia="fi-FI"/>
        </w:rPr>
        <w:t>Significant</w:t>
      </w:r>
      <w:proofErr w:type="spellEnd"/>
      <w:r w:rsidRPr="000F6617">
        <w:rPr>
          <w:rFonts w:eastAsia="Times New Roman" w:cstheme="minorHAnsi"/>
          <w:lang w:val="fi-FI" w:eastAsia="fi-FI"/>
        </w:rPr>
        <w:t xml:space="preserve"> </w:t>
      </w:r>
      <w:proofErr w:type="spellStart"/>
      <w:r w:rsidRPr="000F6617">
        <w:rPr>
          <w:rFonts w:eastAsia="Times New Roman" w:cstheme="minorHAnsi"/>
          <w:lang w:val="fi-FI" w:eastAsia="fi-FI"/>
        </w:rPr>
        <w:t>interaction</w:t>
      </w:r>
      <w:proofErr w:type="spellEnd"/>
      <w:r w:rsidRPr="000F6617">
        <w:rPr>
          <w:rFonts w:eastAsia="Times New Roman" w:cstheme="minorHAnsi"/>
          <w:lang w:val="fi-FI" w:eastAsia="fi-FI"/>
        </w:rPr>
        <w:t xml:space="preserve"> </w:t>
      </w:r>
      <w:proofErr w:type="gramStart"/>
      <w:r w:rsidRPr="000F6617">
        <w:rPr>
          <w:rFonts w:eastAsia="Times New Roman" w:cstheme="minorHAnsi"/>
          <w:lang w:val="fi-FI" w:eastAsia="fi-FI"/>
        </w:rPr>
        <w:t>F(</w:t>
      </w:r>
      <w:proofErr w:type="gramEnd"/>
      <w:r w:rsidRPr="000F6617">
        <w:rPr>
          <w:rFonts w:eastAsia="Times New Roman" w:cstheme="minorHAnsi"/>
          <w:lang w:val="fi-FI" w:eastAsia="fi-FI"/>
        </w:rPr>
        <w:t>8, 73.39) = 38.89, p &lt; 0.001</w:t>
      </w:r>
      <w:commentRangeEnd w:id="395"/>
      <w:r>
        <w:rPr>
          <w:rStyle w:val="CommentReference"/>
        </w:rPr>
        <w:commentReference w:id="395"/>
      </w:r>
      <w:r>
        <w:rPr>
          <w:rFonts w:eastAsia="Times New Roman" w:cstheme="minorHAnsi"/>
          <w:lang w:val="fi-FI" w:eastAsia="fi-FI"/>
        </w:rPr>
        <w:t>.</w:t>
      </w:r>
    </w:p>
    <w:p w14:paraId="771A3DBC" w14:textId="3F40475B" w:rsidR="000F6617" w:rsidRDefault="000F6617" w:rsidP="007677E7">
      <w:pPr>
        <w:spacing w:line="480" w:lineRule="auto"/>
        <w:rPr>
          <w:rFonts w:ascii="Times New Roman" w:eastAsia="Times New Roman" w:hAnsi="Times New Roman" w:cs="Times New Roman"/>
          <w:sz w:val="24"/>
          <w:szCs w:val="24"/>
          <w:lang w:val="fi-FI" w:eastAsia="fi-FI"/>
        </w:rPr>
      </w:pPr>
    </w:p>
    <w:p w14:paraId="10BCBE76" w14:textId="6F35A141" w:rsidR="007677E7" w:rsidRDefault="007677E7" w:rsidP="007677E7">
      <w:pPr>
        <w:spacing w:line="480" w:lineRule="auto"/>
        <w:rPr>
          <w:rFonts w:ascii="Times New Roman" w:eastAsia="Times New Roman" w:hAnsi="Times New Roman" w:cs="Times New Roman"/>
          <w:sz w:val="24"/>
          <w:szCs w:val="24"/>
          <w:lang w:val="fi-FI" w:eastAsia="fi-FI"/>
        </w:rPr>
      </w:pPr>
      <w:r w:rsidRPr="007677E7">
        <w:rPr>
          <w:rFonts w:ascii="Times New Roman" w:eastAsia="Times New Roman" w:hAnsi="Times New Roman" w:cs="Times New Roman"/>
          <w:noProof/>
          <w:sz w:val="24"/>
          <w:szCs w:val="24"/>
          <w:lang w:eastAsia="fi-FI"/>
        </w:rPr>
        <w:drawing>
          <wp:inline distT="0" distB="0" distL="0" distR="0" wp14:anchorId="0CA394E2" wp14:editId="2F5637A0">
            <wp:extent cx="2560837" cy="1792586"/>
            <wp:effectExtent l="0" t="0" r="5080" b="0"/>
            <wp:docPr id="49" name="Picture 2">
              <a:extLst xmlns:a="http://schemas.openxmlformats.org/drawingml/2006/main">
                <a:ext uri="{FF2B5EF4-FFF2-40B4-BE49-F238E27FC236}">
                  <a16:creationId xmlns:a16="http://schemas.microsoft.com/office/drawing/2014/main" id="{9BFABA4D-2390-1040-8F47-373E2C42B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FABA4D-2390-1040-8F47-373E2C42BFD6}"/>
                        </a:ext>
                      </a:extLst>
                    </pic:cNvPr>
                    <pic:cNvPicPr>
                      <a:picLocks noChangeAspect="1"/>
                    </pic:cNvPicPr>
                  </pic:nvPicPr>
                  <pic:blipFill>
                    <a:blip r:embed="rId34"/>
                    <a:stretch>
                      <a:fillRect/>
                    </a:stretch>
                  </pic:blipFill>
                  <pic:spPr>
                    <a:xfrm>
                      <a:off x="0" y="0"/>
                      <a:ext cx="2576468" cy="1803528"/>
                    </a:xfrm>
                    <a:prstGeom prst="rect">
                      <a:avLst/>
                    </a:prstGeom>
                  </pic:spPr>
                </pic:pic>
              </a:graphicData>
            </a:graphic>
          </wp:inline>
        </w:drawing>
      </w:r>
      <w:commentRangeStart w:id="401"/>
      <w:r w:rsidRPr="007677E7">
        <w:rPr>
          <w:rFonts w:ascii="Times New Roman" w:eastAsia="Times New Roman" w:hAnsi="Times New Roman" w:cs="Times New Roman"/>
          <w:noProof/>
          <w:sz w:val="24"/>
          <w:szCs w:val="24"/>
          <w:lang w:eastAsia="fi-FI"/>
        </w:rPr>
        <w:drawing>
          <wp:inline distT="0" distB="0" distL="0" distR="0" wp14:anchorId="2359AFAF" wp14:editId="013F29DD">
            <wp:extent cx="2348081" cy="1643657"/>
            <wp:effectExtent l="0" t="0" r="1905" b="0"/>
            <wp:docPr id="50" name="Picture 2">
              <a:extLst xmlns:a="http://schemas.openxmlformats.org/drawingml/2006/main">
                <a:ext uri="{FF2B5EF4-FFF2-40B4-BE49-F238E27FC236}">
                  <a16:creationId xmlns:a16="http://schemas.microsoft.com/office/drawing/2014/main" id="{F87CF841-3266-3642-94D8-7940780F0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7CF841-3266-3642-94D8-7940780F001E}"/>
                        </a:ext>
                      </a:extLst>
                    </pic:cNvPr>
                    <pic:cNvPicPr>
                      <a:picLocks noChangeAspect="1"/>
                    </pic:cNvPicPr>
                  </pic:nvPicPr>
                  <pic:blipFill>
                    <a:blip r:embed="rId35"/>
                    <a:srcRect/>
                    <a:stretch/>
                  </pic:blipFill>
                  <pic:spPr>
                    <a:xfrm>
                      <a:off x="0" y="0"/>
                      <a:ext cx="2357073" cy="1649951"/>
                    </a:xfrm>
                    <a:prstGeom prst="rect">
                      <a:avLst/>
                    </a:prstGeom>
                  </pic:spPr>
                </pic:pic>
              </a:graphicData>
            </a:graphic>
          </wp:inline>
        </w:drawing>
      </w:r>
      <w:commentRangeEnd w:id="401"/>
      <w:r w:rsidR="000F6617">
        <w:rPr>
          <w:rStyle w:val="CommentReference"/>
        </w:rPr>
        <w:commentReference w:id="401"/>
      </w:r>
    </w:p>
    <w:p w14:paraId="4B299887" w14:textId="0FF3B49D" w:rsidR="000F6617" w:rsidRPr="00272A49" w:rsidRDefault="000F6617" w:rsidP="007677E7">
      <w:pPr>
        <w:spacing w:line="480" w:lineRule="auto"/>
        <w:rPr>
          <w:rFonts w:ascii="Times New Roman" w:eastAsia="Times New Roman" w:hAnsi="Times New Roman" w:cs="Times New Roman"/>
          <w:sz w:val="24"/>
          <w:szCs w:val="24"/>
          <w:lang w:eastAsia="fi-FI"/>
          <w:rPrChange w:id="402" w:author="Microsoft Office User" w:date="2020-11-29T18:04:00Z">
            <w:rPr>
              <w:rFonts w:ascii="Times New Roman" w:eastAsia="Times New Roman" w:hAnsi="Times New Roman" w:cs="Times New Roman"/>
              <w:sz w:val="24"/>
              <w:szCs w:val="24"/>
              <w:lang w:val="fi-FI" w:eastAsia="fi-FI"/>
            </w:rPr>
          </w:rPrChange>
        </w:rPr>
      </w:pPr>
      <w:r w:rsidRPr="00272A49">
        <w:rPr>
          <w:rFonts w:ascii="Times New Roman" w:eastAsia="Times New Roman" w:hAnsi="Times New Roman" w:cs="Times New Roman"/>
          <w:sz w:val="24"/>
          <w:szCs w:val="24"/>
          <w:lang w:eastAsia="fi-FI"/>
          <w:rPrChange w:id="403" w:author="Microsoft Office User" w:date="2020-11-29T18:04:00Z">
            <w:rPr>
              <w:rFonts w:ascii="Times New Roman" w:eastAsia="Times New Roman" w:hAnsi="Times New Roman" w:cs="Times New Roman"/>
              <w:sz w:val="24"/>
              <w:szCs w:val="24"/>
              <w:lang w:val="fi-FI" w:eastAsia="fi-FI"/>
            </w:rPr>
          </w:rPrChange>
        </w:rPr>
        <w:t xml:space="preserve">Only significant correlations (p&lt;0.05) are shown in the matrix. There </w:t>
      </w:r>
      <w:r w:rsidR="004711CC" w:rsidRPr="00272A49">
        <w:rPr>
          <w:rFonts w:ascii="Times New Roman" w:eastAsia="Times New Roman" w:hAnsi="Times New Roman" w:cs="Times New Roman"/>
          <w:sz w:val="24"/>
          <w:szCs w:val="24"/>
          <w:lang w:eastAsia="fi-FI"/>
          <w:rPrChange w:id="404" w:author="Microsoft Office User" w:date="2020-11-29T18:04:00Z">
            <w:rPr>
              <w:rFonts w:ascii="Times New Roman" w:eastAsia="Times New Roman" w:hAnsi="Times New Roman" w:cs="Times New Roman"/>
              <w:sz w:val="24"/>
              <w:szCs w:val="24"/>
              <w:lang w:val="fi-FI" w:eastAsia="fi-FI"/>
            </w:rPr>
          </w:rPrChange>
        </w:rPr>
        <w:t>is</w:t>
      </w:r>
      <w:r w:rsidRPr="00272A49">
        <w:rPr>
          <w:rFonts w:ascii="Times New Roman" w:eastAsia="Times New Roman" w:hAnsi="Times New Roman" w:cs="Times New Roman"/>
          <w:sz w:val="24"/>
          <w:szCs w:val="24"/>
          <w:lang w:eastAsia="fi-FI"/>
          <w:rPrChange w:id="405" w:author="Microsoft Office User" w:date="2020-11-29T18:04:00Z">
            <w:rPr>
              <w:rFonts w:ascii="Times New Roman" w:eastAsia="Times New Roman" w:hAnsi="Times New Roman" w:cs="Times New Roman"/>
              <w:sz w:val="24"/>
              <w:szCs w:val="24"/>
              <w:lang w:val="fi-FI" w:eastAsia="fi-FI"/>
            </w:rPr>
          </w:rPrChange>
        </w:rPr>
        <w:t xml:space="preserve"> more and stronger correlation between negatively </w:t>
      </w:r>
      <w:proofErr w:type="spellStart"/>
      <w:r w:rsidRPr="00272A49">
        <w:rPr>
          <w:rFonts w:ascii="Times New Roman" w:eastAsia="Times New Roman" w:hAnsi="Times New Roman" w:cs="Times New Roman"/>
          <w:sz w:val="24"/>
          <w:szCs w:val="24"/>
          <w:lang w:eastAsia="fi-FI"/>
          <w:rPrChange w:id="406" w:author="Microsoft Office User" w:date="2020-11-29T18:04:00Z">
            <w:rPr>
              <w:rFonts w:ascii="Times New Roman" w:eastAsia="Times New Roman" w:hAnsi="Times New Roman" w:cs="Times New Roman"/>
              <w:sz w:val="24"/>
              <w:szCs w:val="24"/>
              <w:lang w:val="fi-FI" w:eastAsia="fi-FI"/>
            </w:rPr>
          </w:rPrChange>
        </w:rPr>
        <w:t>valenced</w:t>
      </w:r>
      <w:proofErr w:type="spellEnd"/>
      <w:r w:rsidRPr="00272A49">
        <w:rPr>
          <w:rFonts w:ascii="Times New Roman" w:eastAsia="Times New Roman" w:hAnsi="Times New Roman" w:cs="Times New Roman"/>
          <w:sz w:val="24"/>
          <w:szCs w:val="24"/>
          <w:lang w:eastAsia="fi-FI"/>
          <w:rPrChange w:id="407" w:author="Microsoft Office User" w:date="2020-11-29T18:04:00Z">
            <w:rPr>
              <w:rFonts w:ascii="Times New Roman" w:eastAsia="Times New Roman" w:hAnsi="Times New Roman" w:cs="Times New Roman"/>
              <w:sz w:val="24"/>
              <w:szCs w:val="24"/>
              <w:lang w:val="fi-FI" w:eastAsia="fi-FI"/>
            </w:rPr>
          </w:rPrChange>
        </w:rPr>
        <w:t xml:space="preserve"> emotions in the patient group. </w:t>
      </w:r>
    </w:p>
    <w:p w14:paraId="57895BFC" w14:textId="77777777" w:rsidR="000F6617" w:rsidRPr="00272A49" w:rsidRDefault="000F6617" w:rsidP="007677E7">
      <w:pPr>
        <w:spacing w:line="480" w:lineRule="auto"/>
        <w:rPr>
          <w:rFonts w:ascii="Times New Roman" w:eastAsia="Times New Roman" w:hAnsi="Times New Roman" w:cs="Times New Roman"/>
          <w:sz w:val="24"/>
          <w:szCs w:val="24"/>
          <w:lang w:eastAsia="fi-FI"/>
          <w:rPrChange w:id="408" w:author="Microsoft Office User" w:date="2020-11-29T18:04:00Z">
            <w:rPr>
              <w:rFonts w:ascii="Times New Roman" w:eastAsia="Times New Roman" w:hAnsi="Times New Roman" w:cs="Times New Roman"/>
              <w:sz w:val="24"/>
              <w:szCs w:val="24"/>
              <w:lang w:val="fi-FI" w:eastAsia="fi-FI"/>
            </w:rPr>
          </w:rPrChange>
        </w:rPr>
      </w:pPr>
    </w:p>
    <w:p w14:paraId="09AE6E4D" w14:textId="77777777" w:rsidR="000F6617" w:rsidRPr="00272A49" w:rsidRDefault="000F6617" w:rsidP="007677E7">
      <w:pPr>
        <w:spacing w:line="480" w:lineRule="auto"/>
        <w:rPr>
          <w:rFonts w:ascii="Times New Roman" w:eastAsia="Times New Roman" w:hAnsi="Times New Roman" w:cs="Times New Roman"/>
          <w:sz w:val="24"/>
          <w:szCs w:val="24"/>
          <w:lang w:eastAsia="fi-FI"/>
          <w:rPrChange w:id="409" w:author="Microsoft Office User" w:date="2020-11-29T18:04:00Z">
            <w:rPr>
              <w:rFonts w:ascii="Times New Roman" w:eastAsia="Times New Roman" w:hAnsi="Times New Roman" w:cs="Times New Roman"/>
              <w:sz w:val="24"/>
              <w:szCs w:val="24"/>
              <w:lang w:val="fi-FI" w:eastAsia="fi-FI"/>
            </w:rPr>
          </w:rPrChange>
        </w:rPr>
      </w:pPr>
    </w:p>
    <w:p w14:paraId="77782DA0" w14:textId="4B9AB8C0" w:rsidR="000F6617" w:rsidRDefault="000F6617" w:rsidP="007677E7">
      <w:pPr>
        <w:spacing w:line="480" w:lineRule="auto"/>
        <w:rPr>
          <w:rFonts w:ascii="Times New Roman" w:eastAsia="Times New Roman" w:hAnsi="Times New Roman" w:cs="Times New Roman"/>
          <w:sz w:val="24"/>
          <w:szCs w:val="24"/>
          <w:lang w:val="fi-FI" w:eastAsia="fi-FI"/>
        </w:rPr>
      </w:pPr>
      <w:proofErr w:type="spellStart"/>
      <w:r>
        <w:rPr>
          <w:rFonts w:ascii="Times New Roman" w:eastAsia="Times New Roman" w:hAnsi="Times New Roman" w:cs="Times New Roman"/>
          <w:sz w:val="24"/>
          <w:szCs w:val="24"/>
          <w:lang w:val="fi-FI" w:eastAsia="fi-FI"/>
        </w:rPr>
        <w:t>Discussio</w:t>
      </w:r>
      <w:proofErr w:type="spellEnd"/>
      <w:r>
        <w:rPr>
          <w:rFonts w:ascii="Times New Roman" w:eastAsia="Times New Roman" w:hAnsi="Times New Roman" w:cs="Times New Roman"/>
          <w:sz w:val="24"/>
          <w:szCs w:val="24"/>
          <w:lang w:val="fi-FI" w:eastAsia="fi-FI"/>
        </w:rPr>
        <w:t xml:space="preserve"> </w:t>
      </w:r>
    </w:p>
    <w:p w14:paraId="67FF928A" w14:textId="282BA055" w:rsidR="000F6617" w:rsidRDefault="000F6617" w:rsidP="007677E7">
      <w:pPr>
        <w:spacing w:line="480" w:lineRule="auto"/>
        <w:rPr>
          <w:rFonts w:ascii="Times New Roman" w:eastAsia="Times New Roman" w:hAnsi="Times New Roman" w:cs="Times New Roman"/>
          <w:sz w:val="24"/>
          <w:szCs w:val="24"/>
          <w:lang w:val="fi-FI" w:eastAsia="fi-FI"/>
        </w:rPr>
      </w:pPr>
      <w:r>
        <w:rPr>
          <w:rFonts w:ascii="Times New Roman" w:eastAsia="Times New Roman" w:hAnsi="Times New Roman" w:cs="Times New Roman"/>
          <w:sz w:val="24"/>
          <w:szCs w:val="24"/>
          <w:lang w:val="fi-FI" w:eastAsia="fi-FI"/>
        </w:rPr>
        <w:t xml:space="preserve">Potilaat ovat kivuliaampia ja tuntevat enemmän, mutta osaavat merkitä tunteiden sijaintia keholla huonommin. </w:t>
      </w:r>
    </w:p>
    <w:p w14:paraId="76F51C24" w14:textId="0F5F2DB8" w:rsidR="00733217" w:rsidRDefault="00733217" w:rsidP="007677E7">
      <w:pPr>
        <w:spacing w:line="480" w:lineRule="auto"/>
        <w:rPr>
          <w:rFonts w:ascii="Times New Roman" w:eastAsia="Times New Roman" w:hAnsi="Times New Roman" w:cs="Times New Roman"/>
          <w:sz w:val="24"/>
          <w:szCs w:val="24"/>
          <w:lang w:val="fi-FI" w:eastAsia="fi-FI"/>
        </w:rPr>
      </w:pPr>
    </w:p>
    <w:p w14:paraId="45657E68" w14:textId="63C200A4" w:rsidR="00D619AE" w:rsidRPr="00272A49" w:rsidRDefault="00F30B2F" w:rsidP="007677E7">
      <w:pPr>
        <w:spacing w:line="480" w:lineRule="auto"/>
        <w:rPr>
          <w:noProof/>
          <w:lang w:val="fi-FI"/>
          <w:rPrChange w:id="410" w:author="Microsoft Office User" w:date="2020-11-29T18:04:00Z">
            <w:rPr>
              <w:noProof/>
            </w:rPr>
          </w:rPrChange>
        </w:rPr>
      </w:pPr>
      <w:r w:rsidRPr="00272A49">
        <w:rPr>
          <w:noProof/>
          <w:lang w:val="fi-FI"/>
          <w:rPrChange w:id="411" w:author="Microsoft Office User" w:date="2020-11-29T18:04:00Z">
            <w:rPr>
              <w:noProof/>
            </w:rPr>
          </w:rPrChange>
        </w:rPr>
        <w:t xml:space="preserve"> </w:t>
      </w:r>
    </w:p>
    <w:p w14:paraId="59352237" w14:textId="2393EFB6" w:rsidR="00F30B2F" w:rsidRDefault="00F30B2F" w:rsidP="007677E7">
      <w:pPr>
        <w:spacing w:line="480" w:lineRule="auto"/>
        <w:rPr>
          <w:rFonts w:ascii="Times New Roman" w:eastAsia="Times New Roman" w:hAnsi="Times New Roman" w:cs="Times New Roman"/>
          <w:sz w:val="24"/>
          <w:szCs w:val="24"/>
          <w:lang w:val="fi-FI" w:eastAsia="fi-FI"/>
        </w:rPr>
      </w:pPr>
    </w:p>
    <w:p w14:paraId="3A97C2D8" w14:textId="70526259" w:rsidR="00F30B2F" w:rsidRDefault="00F30B2F" w:rsidP="007677E7">
      <w:pPr>
        <w:spacing w:line="480" w:lineRule="auto"/>
        <w:rPr>
          <w:rFonts w:ascii="Times New Roman" w:eastAsia="Times New Roman" w:hAnsi="Times New Roman" w:cs="Times New Roman"/>
          <w:sz w:val="24"/>
          <w:szCs w:val="24"/>
          <w:lang w:val="fi-FI" w:eastAsia="fi-FI"/>
        </w:rPr>
      </w:pPr>
      <w:r w:rsidRPr="00272A49">
        <w:rPr>
          <w:noProof/>
          <w:lang w:val="fi-FI"/>
          <w:rPrChange w:id="412" w:author="Microsoft Office User" w:date="2020-11-29T18:04:00Z">
            <w:rPr>
              <w:noProof/>
            </w:rPr>
          </w:rPrChange>
        </w:rPr>
        <w:t xml:space="preserve"> </w:t>
      </w:r>
    </w:p>
    <w:p w14:paraId="7879C66A" w14:textId="42A9F12C" w:rsidR="00F30B2F" w:rsidRDefault="00F30B2F" w:rsidP="007677E7">
      <w:pPr>
        <w:spacing w:line="480" w:lineRule="auto"/>
        <w:rPr>
          <w:rFonts w:ascii="Times New Roman" w:eastAsia="Times New Roman" w:hAnsi="Times New Roman" w:cs="Times New Roman"/>
          <w:sz w:val="24"/>
          <w:szCs w:val="24"/>
          <w:lang w:val="fi-FI" w:eastAsia="fi-FI"/>
        </w:rPr>
      </w:pPr>
    </w:p>
    <w:p w14:paraId="3B5248BC" w14:textId="49CFC449" w:rsidR="00F30B2F" w:rsidRPr="00272A49" w:rsidRDefault="00F30B2F" w:rsidP="007677E7">
      <w:pPr>
        <w:spacing w:line="480" w:lineRule="auto"/>
        <w:rPr>
          <w:noProof/>
          <w:lang w:val="fi-FI"/>
          <w:rPrChange w:id="413" w:author="Microsoft Office User" w:date="2020-11-29T18:04:00Z">
            <w:rPr>
              <w:noProof/>
            </w:rPr>
          </w:rPrChange>
        </w:rPr>
      </w:pPr>
      <w:r w:rsidRPr="00272A49">
        <w:rPr>
          <w:noProof/>
          <w:lang w:val="fi-FI"/>
          <w:rPrChange w:id="414" w:author="Microsoft Office User" w:date="2020-11-29T18:04:00Z">
            <w:rPr>
              <w:noProof/>
            </w:rPr>
          </w:rPrChange>
        </w:rPr>
        <w:t xml:space="preserve"> </w:t>
      </w:r>
    </w:p>
    <w:p w14:paraId="19F06E47" w14:textId="77777777" w:rsidR="00F30B2F" w:rsidRPr="00272A49" w:rsidRDefault="00F30B2F" w:rsidP="007677E7">
      <w:pPr>
        <w:spacing w:line="480" w:lineRule="auto"/>
        <w:rPr>
          <w:noProof/>
          <w:lang w:val="fi-FI"/>
          <w:rPrChange w:id="415" w:author="Microsoft Office User" w:date="2020-11-29T18:04:00Z">
            <w:rPr>
              <w:noProof/>
            </w:rPr>
          </w:rPrChange>
        </w:rPr>
      </w:pPr>
    </w:p>
    <w:p w14:paraId="5D945DEA" w14:textId="77777777" w:rsidR="00F30B2F" w:rsidRPr="00272A49" w:rsidRDefault="00F30B2F" w:rsidP="007677E7">
      <w:pPr>
        <w:spacing w:line="480" w:lineRule="auto"/>
        <w:rPr>
          <w:noProof/>
          <w:lang w:val="fi-FI"/>
          <w:rPrChange w:id="416" w:author="Microsoft Office User" w:date="2020-11-29T18:04:00Z">
            <w:rPr>
              <w:noProof/>
            </w:rPr>
          </w:rPrChange>
        </w:rPr>
      </w:pPr>
    </w:p>
    <w:p w14:paraId="38F3F7C7" w14:textId="51354366" w:rsidR="00F30B2F" w:rsidRDefault="00F30B2F" w:rsidP="007677E7">
      <w:pPr>
        <w:spacing w:line="480" w:lineRule="auto"/>
        <w:rPr>
          <w:rFonts w:ascii="Times New Roman" w:eastAsia="Times New Roman" w:hAnsi="Times New Roman" w:cs="Times New Roman"/>
          <w:sz w:val="24"/>
          <w:szCs w:val="24"/>
          <w:lang w:val="fi-FI" w:eastAsia="fi-FI"/>
        </w:rPr>
      </w:pPr>
    </w:p>
    <w:p w14:paraId="74EBBFA8" w14:textId="693CDE7B" w:rsidR="00F30B2F" w:rsidRDefault="00F30B2F" w:rsidP="007677E7">
      <w:pPr>
        <w:spacing w:line="480" w:lineRule="auto"/>
        <w:rPr>
          <w:rFonts w:ascii="Times New Roman" w:eastAsia="Times New Roman" w:hAnsi="Times New Roman" w:cs="Times New Roman"/>
          <w:sz w:val="24"/>
          <w:szCs w:val="24"/>
          <w:lang w:val="fi-FI" w:eastAsia="fi-FI"/>
        </w:rPr>
      </w:pPr>
    </w:p>
    <w:p w14:paraId="7C6223AE" w14:textId="5BFFBB5A" w:rsidR="00F30B2F" w:rsidRDefault="00F30B2F" w:rsidP="007677E7">
      <w:pPr>
        <w:spacing w:line="480" w:lineRule="auto"/>
        <w:rPr>
          <w:rFonts w:ascii="Times New Roman" w:eastAsia="Times New Roman" w:hAnsi="Times New Roman" w:cs="Times New Roman"/>
          <w:sz w:val="24"/>
          <w:szCs w:val="24"/>
          <w:lang w:val="fi-FI" w:eastAsia="fi-FI"/>
        </w:rPr>
      </w:pPr>
    </w:p>
    <w:p w14:paraId="7CC35052" w14:textId="6BED57D1" w:rsidR="00F30B2F" w:rsidRDefault="00F30B2F" w:rsidP="007677E7">
      <w:pPr>
        <w:spacing w:line="480" w:lineRule="auto"/>
        <w:rPr>
          <w:rFonts w:ascii="Times New Roman" w:eastAsia="Times New Roman" w:hAnsi="Times New Roman" w:cs="Times New Roman"/>
          <w:sz w:val="24"/>
          <w:szCs w:val="24"/>
          <w:lang w:val="fi-FI" w:eastAsia="fi-FI"/>
        </w:rPr>
      </w:pPr>
    </w:p>
    <w:p w14:paraId="0B4EDAD9" w14:textId="6B2E7C4A" w:rsidR="00F30B2F" w:rsidRDefault="00F30B2F" w:rsidP="007677E7">
      <w:pPr>
        <w:spacing w:line="480" w:lineRule="auto"/>
        <w:rPr>
          <w:rFonts w:ascii="Times New Roman" w:eastAsia="Times New Roman" w:hAnsi="Times New Roman" w:cs="Times New Roman"/>
          <w:sz w:val="24"/>
          <w:szCs w:val="24"/>
          <w:lang w:val="fi-FI" w:eastAsia="fi-FI"/>
        </w:rPr>
      </w:pPr>
    </w:p>
    <w:p w14:paraId="71630B55" w14:textId="0B86F087" w:rsidR="00F30B2F" w:rsidRDefault="00F30B2F" w:rsidP="007677E7">
      <w:pPr>
        <w:spacing w:line="480" w:lineRule="auto"/>
        <w:rPr>
          <w:rFonts w:ascii="Times New Roman" w:eastAsia="Times New Roman" w:hAnsi="Times New Roman" w:cs="Times New Roman"/>
          <w:sz w:val="24"/>
          <w:szCs w:val="24"/>
          <w:lang w:val="fi-FI" w:eastAsia="fi-FI"/>
        </w:rPr>
      </w:pPr>
    </w:p>
    <w:p w14:paraId="1BD0F7A0" w14:textId="3AB87E7B" w:rsidR="00F30B2F" w:rsidRDefault="00F30B2F" w:rsidP="007677E7">
      <w:pPr>
        <w:spacing w:line="480" w:lineRule="auto"/>
        <w:rPr>
          <w:rFonts w:ascii="Times New Roman" w:eastAsia="Times New Roman" w:hAnsi="Times New Roman" w:cs="Times New Roman"/>
          <w:sz w:val="24"/>
          <w:szCs w:val="24"/>
          <w:lang w:val="fi-FI" w:eastAsia="fi-FI"/>
        </w:rPr>
      </w:pPr>
    </w:p>
    <w:p w14:paraId="52D907DA" w14:textId="6B0F27DC" w:rsidR="00F30B2F" w:rsidRDefault="00F30B2F" w:rsidP="007677E7">
      <w:pPr>
        <w:spacing w:line="480" w:lineRule="auto"/>
        <w:rPr>
          <w:rFonts w:ascii="Times New Roman" w:eastAsia="Times New Roman" w:hAnsi="Times New Roman" w:cs="Times New Roman"/>
          <w:sz w:val="24"/>
          <w:szCs w:val="24"/>
          <w:lang w:val="fi-FI" w:eastAsia="fi-FI"/>
        </w:rPr>
      </w:pPr>
    </w:p>
    <w:p w14:paraId="588E8A33" w14:textId="77777777" w:rsidR="004711CC" w:rsidRDefault="004711CC" w:rsidP="007677E7">
      <w:pPr>
        <w:spacing w:line="480" w:lineRule="auto"/>
        <w:rPr>
          <w:rFonts w:ascii="Times New Roman" w:eastAsia="Times New Roman" w:hAnsi="Times New Roman" w:cs="Times New Roman"/>
          <w:sz w:val="24"/>
          <w:szCs w:val="24"/>
          <w:lang w:val="fi-FI" w:eastAsia="fi-FI"/>
        </w:rPr>
      </w:pPr>
    </w:p>
    <w:p w14:paraId="38576D70" w14:textId="77777777" w:rsidR="004711CC" w:rsidRDefault="004711CC" w:rsidP="007677E7">
      <w:pPr>
        <w:spacing w:line="480" w:lineRule="auto"/>
        <w:rPr>
          <w:rFonts w:ascii="Times New Roman" w:eastAsia="Times New Roman" w:hAnsi="Times New Roman" w:cs="Times New Roman"/>
          <w:sz w:val="24"/>
          <w:szCs w:val="24"/>
          <w:lang w:val="fi-FI" w:eastAsia="fi-FI"/>
        </w:rPr>
      </w:pPr>
    </w:p>
    <w:p w14:paraId="444FFCD7" w14:textId="77777777" w:rsidR="004711CC" w:rsidRPr="004711CC" w:rsidRDefault="004711CC" w:rsidP="004711CC">
      <w:pPr>
        <w:pStyle w:val="EndNoteBibliography"/>
        <w:spacing w:after="0"/>
        <w:ind w:left="7200" w:hanging="7200"/>
        <w:rPr>
          <w:noProof/>
        </w:rPr>
      </w:pPr>
      <w:r>
        <w:rPr>
          <w:rFonts w:ascii="Times New Roman" w:eastAsia="Times New Roman" w:hAnsi="Times New Roman" w:cs="Times New Roman"/>
          <w:sz w:val="24"/>
          <w:szCs w:val="24"/>
          <w:lang w:val="fi-FI" w:eastAsia="fi-FI"/>
        </w:rPr>
        <w:fldChar w:fldCharType="begin"/>
      </w:r>
      <w:r w:rsidRPr="00C64300">
        <w:rPr>
          <w:rFonts w:ascii="Times New Roman" w:eastAsia="Times New Roman" w:hAnsi="Times New Roman" w:cs="Times New Roman"/>
          <w:sz w:val="24"/>
          <w:szCs w:val="24"/>
          <w:lang w:val="sv-SE" w:eastAsia="fi-FI"/>
          <w:rPrChange w:id="417" w:author="Juulia Suvilehto" w:date="2020-12-03T16:52:00Z">
            <w:rPr>
              <w:rFonts w:ascii="Times New Roman" w:eastAsia="Times New Roman" w:hAnsi="Times New Roman" w:cs="Times New Roman"/>
              <w:sz w:val="24"/>
              <w:szCs w:val="24"/>
              <w:lang w:val="fi-FI" w:eastAsia="fi-FI"/>
            </w:rPr>
          </w:rPrChange>
        </w:rPr>
        <w:instrText xml:space="preserve"> ADDIN EN.REFLIST </w:instrText>
      </w:r>
      <w:r>
        <w:rPr>
          <w:rFonts w:ascii="Times New Roman" w:eastAsia="Times New Roman" w:hAnsi="Times New Roman" w:cs="Times New Roman"/>
          <w:sz w:val="24"/>
          <w:szCs w:val="24"/>
          <w:lang w:val="fi-FI" w:eastAsia="fi-FI"/>
        </w:rPr>
        <w:fldChar w:fldCharType="separate"/>
      </w:r>
      <w:r w:rsidRPr="00C64300">
        <w:rPr>
          <w:noProof/>
          <w:lang w:val="sv-SE"/>
          <w:rPrChange w:id="418" w:author="Juulia Suvilehto" w:date="2020-12-03T16:52:00Z">
            <w:rPr>
              <w:noProof/>
            </w:rPr>
          </w:rPrChange>
        </w:rPr>
        <w:t xml:space="preserve">[1] Hashmi JA, Baliki MN, Huang L, Baria AT, Torbey S, Hermann KM, Schnitzer TJ, Apkarian AV. </w:t>
      </w:r>
      <w:r w:rsidRPr="004711CC">
        <w:rPr>
          <w:noProof/>
        </w:rPr>
        <w:t>Shape shifting pain: chronification of back pain shifts brain representation from nociceptive to emotional circuits. Brain 2013;136(Pt 9):2751-2768.</w:t>
      </w:r>
    </w:p>
    <w:p w14:paraId="1A813C3A" w14:textId="77777777" w:rsidR="004711CC" w:rsidRPr="004711CC" w:rsidRDefault="004711CC" w:rsidP="004711CC">
      <w:pPr>
        <w:pStyle w:val="EndNoteBibliography"/>
        <w:ind w:left="7200" w:hanging="7200"/>
        <w:rPr>
          <w:noProof/>
        </w:rPr>
      </w:pPr>
      <w:r w:rsidRPr="004711CC">
        <w:rPr>
          <w:noProof/>
        </w:rPr>
        <w:t xml:space="preserve">[2] Torregrossa LJ, Snodgress MA, Hong SJ, Nichols HS, Glerean E, Nummenmaa L, Park S. Anomalous Bodily Maps of </w:t>
      </w:r>
      <w:r w:rsidRPr="004711CC">
        <w:rPr>
          <w:noProof/>
        </w:rPr>
        <w:lastRenderedPageBreak/>
        <w:t>Emotions in Schizophrenia. Schizophr Bull 2019;45(5):1060-1067.</w:t>
      </w:r>
    </w:p>
    <w:p w14:paraId="3D245C91" w14:textId="5E486616" w:rsidR="007677E7" w:rsidRPr="002E7285" w:rsidRDefault="004711CC" w:rsidP="007677E7">
      <w:pPr>
        <w:spacing w:line="480" w:lineRule="auto"/>
        <w:rPr>
          <w:rFonts w:ascii="Times New Roman" w:eastAsia="Times New Roman" w:hAnsi="Times New Roman" w:cs="Times New Roman"/>
          <w:sz w:val="24"/>
          <w:szCs w:val="24"/>
          <w:lang w:val="fi-FI" w:eastAsia="fi-FI"/>
        </w:rPr>
      </w:pPr>
      <w:r>
        <w:rPr>
          <w:rFonts w:ascii="Times New Roman" w:eastAsia="Times New Roman" w:hAnsi="Times New Roman" w:cs="Times New Roman"/>
          <w:sz w:val="24"/>
          <w:szCs w:val="24"/>
          <w:lang w:val="fi-FI" w:eastAsia="fi-FI"/>
        </w:rPr>
        <w:fldChar w:fldCharType="end"/>
      </w:r>
    </w:p>
    <w:sectPr w:rsidR="007677E7" w:rsidRPr="002E728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Ojala Juhani" w:date="2020-11-26T13:26:00Z" w:initials="OJ">
    <w:p w14:paraId="1D0B907F" w14:textId="03DA10B9" w:rsidR="000F6617" w:rsidRPr="00272A49" w:rsidRDefault="000F6617">
      <w:pPr>
        <w:pStyle w:val="CommentText"/>
        <w:rPr>
          <w:lang w:val="fi-FI"/>
        </w:rPr>
      </w:pPr>
      <w:r>
        <w:rPr>
          <w:rStyle w:val="CommentReference"/>
        </w:rPr>
        <w:annotationRef/>
      </w:r>
      <w:r w:rsidRPr="00272A49">
        <w:rPr>
          <w:lang w:val="fi-FI"/>
        </w:rPr>
        <w:t xml:space="preserve">Kroonistumisen mekanismeista lisää. </w:t>
      </w:r>
      <w:proofErr w:type="spellStart"/>
      <w:r w:rsidRPr="00272A49">
        <w:rPr>
          <w:lang w:val="fi-FI"/>
        </w:rPr>
        <w:t>Kroon</w:t>
      </w:r>
      <w:proofErr w:type="spellEnd"/>
      <w:r w:rsidRPr="00272A49">
        <w:rPr>
          <w:lang w:val="fi-FI"/>
        </w:rPr>
        <w:t xml:space="preserve"> kipu aivoverkkojen sairautena</w:t>
      </w:r>
    </w:p>
  </w:comment>
  <w:comment w:id="1" w:author="Microsoft Office User" w:date="2020-05-16T12:25:00Z" w:initials="MOU">
    <w:p w14:paraId="052E54E8" w14:textId="616A571B" w:rsidR="00624ADC" w:rsidRPr="00624ADC" w:rsidRDefault="00624ADC">
      <w:pPr>
        <w:pStyle w:val="CommentText"/>
        <w:rPr>
          <w:lang w:val="fi-FI"/>
        </w:rPr>
      </w:pPr>
      <w:r>
        <w:rPr>
          <w:rStyle w:val="CommentReference"/>
        </w:rPr>
        <w:annotationRef/>
      </w:r>
      <w:proofErr w:type="spellStart"/>
      <w:r w:rsidRPr="00624ADC">
        <w:rPr>
          <w:lang w:val="fi-FI"/>
        </w:rPr>
        <w:t>Löytysikö</w:t>
      </w:r>
      <w:proofErr w:type="spellEnd"/>
      <w:r w:rsidRPr="00624ADC">
        <w:rPr>
          <w:lang w:val="fi-FI"/>
        </w:rPr>
        <w:t xml:space="preserve"> tähän jotain tietoa sitä, mi</w:t>
      </w:r>
      <w:r>
        <w:rPr>
          <w:lang w:val="fi-FI"/>
        </w:rPr>
        <w:t>nkälaisin menetelmin kehollisia tuntemuksia on tutkittu (tunteet kehossa, keho tunteissa). BSM vaatisi ehkä vähän tarkempaa selitystä.</w:t>
      </w:r>
    </w:p>
  </w:comment>
  <w:comment w:id="2" w:author="Ojala Juhani" w:date="2020-06-01T05:43:00Z" w:initials="OJ">
    <w:p w14:paraId="3E2EABFC" w14:textId="296A015F" w:rsidR="00D36767" w:rsidRPr="00272A49" w:rsidRDefault="00D36767">
      <w:pPr>
        <w:pStyle w:val="CommentText"/>
        <w:rPr>
          <w:lang w:val="fi-FI"/>
        </w:rPr>
      </w:pPr>
      <w:r>
        <w:rPr>
          <w:rStyle w:val="CommentReference"/>
        </w:rPr>
        <w:annotationRef/>
      </w:r>
      <w:r w:rsidRPr="00272A49">
        <w:rPr>
          <w:lang w:val="fi-FI"/>
        </w:rPr>
        <w:t>Lisään vielä</w:t>
      </w:r>
    </w:p>
  </w:comment>
  <w:comment w:id="3" w:author="Microsoft Office User" w:date="2020-05-16T12:27:00Z" w:initials="MOU">
    <w:p w14:paraId="58DC34CF" w14:textId="77777777" w:rsidR="0073316C" w:rsidRPr="00624ADC" w:rsidRDefault="0073316C" w:rsidP="0073316C">
      <w:pPr>
        <w:pStyle w:val="CommentText"/>
        <w:rPr>
          <w:lang w:val="fi-FI"/>
        </w:rPr>
      </w:pPr>
      <w:r>
        <w:rPr>
          <w:rStyle w:val="CommentReference"/>
        </w:rPr>
        <w:annotationRef/>
      </w:r>
      <w:r w:rsidRPr="00624ADC">
        <w:rPr>
          <w:lang w:val="fi-FI"/>
        </w:rPr>
        <w:t xml:space="preserve">Tässä voisi kuvata mikä on tyypillistä </w:t>
      </w:r>
      <w:proofErr w:type="spellStart"/>
      <w:r w:rsidRPr="00624ADC">
        <w:rPr>
          <w:lang w:val="fi-FI"/>
        </w:rPr>
        <w:t>F</w:t>
      </w:r>
      <w:r>
        <w:rPr>
          <w:lang w:val="fi-FI"/>
        </w:rPr>
        <w:t>M:lle</w:t>
      </w:r>
      <w:proofErr w:type="spellEnd"/>
      <w:r>
        <w:rPr>
          <w:lang w:val="fi-FI"/>
        </w:rPr>
        <w:t xml:space="preserve"> ja muille tutkimuksen kohteena olleille kiputiloille.</w:t>
      </w:r>
    </w:p>
  </w:comment>
  <w:comment w:id="4" w:author="Ojala Juhani" w:date="2020-11-26T13:34:00Z" w:initials="OJ">
    <w:p w14:paraId="34D5A0B5" w14:textId="6CB9762F" w:rsidR="000F6617" w:rsidRPr="00272A49" w:rsidRDefault="000F6617">
      <w:pPr>
        <w:pStyle w:val="CommentText"/>
        <w:rPr>
          <w:lang w:val="fi-FI"/>
        </w:rPr>
      </w:pPr>
      <w:r>
        <w:rPr>
          <w:rStyle w:val="CommentReference"/>
        </w:rPr>
        <w:annotationRef/>
      </w:r>
      <w:r w:rsidRPr="00272A49">
        <w:rPr>
          <w:lang w:val="fi-FI"/>
        </w:rPr>
        <w:t xml:space="preserve">Tämä kannattaisi muotoilla aloittamalla </w:t>
      </w:r>
      <w:proofErr w:type="spellStart"/>
      <w:r w:rsidRPr="00272A49">
        <w:rPr>
          <w:lang w:val="fi-FI"/>
        </w:rPr>
        <w:t>BMS:stä</w:t>
      </w:r>
      <w:proofErr w:type="spellEnd"/>
      <w:r w:rsidRPr="00272A49">
        <w:rPr>
          <w:lang w:val="fi-FI"/>
        </w:rPr>
        <w:t xml:space="preserve"> ja kertoa sitten, että myös ahdistusta ja mielialaa selvitettiin suhteessa siihen. </w:t>
      </w:r>
    </w:p>
  </w:comment>
  <w:comment w:id="17" w:author="Ojala Juhani" w:date="2020-11-25T10:52:00Z" w:initials="OJ">
    <w:p w14:paraId="19A5BFBC" w14:textId="4B2A158F" w:rsidR="0091753D" w:rsidRPr="00272A49" w:rsidRDefault="004711CC" w:rsidP="004711CC">
      <w:pPr>
        <w:pStyle w:val="CommentText"/>
        <w:rPr>
          <w:lang w:val="fi-FI"/>
        </w:rPr>
      </w:pPr>
      <w:r>
        <w:rPr>
          <w:rStyle w:val="CommentReference"/>
        </w:rPr>
        <w:annotationRef/>
      </w:r>
      <w:r w:rsidRPr="00272A49">
        <w:rPr>
          <w:lang w:val="fi-FI"/>
        </w:rPr>
        <w:t>Onko näin? Suunnitelmassa näin.</w:t>
      </w:r>
    </w:p>
  </w:comment>
  <w:comment w:id="18" w:author="Juulia Suvilehto" w:date="2020-12-03T17:55:00Z" w:initials="JS">
    <w:p w14:paraId="2889F3E1" w14:textId="52F83543" w:rsidR="0091753D" w:rsidRPr="0091753D" w:rsidRDefault="0091753D">
      <w:pPr>
        <w:pStyle w:val="CommentText"/>
        <w:rPr>
          <w:lang w:val="fi-FI"/>
        </w:rPr>
      </w:pPr>
      <w:r>
        <w:rPr>
          <w:rStyle w:val="CommentReference"/>
        </w:rPr>
        <w:annotationRef/>
      </w:r>
      <w:r w:rsidRPr="0091753D">
        <w:rPr>
          <w:lang w:val="fi-FI"/>
        </w:rPr>
        <w:t xml:space="preserve">Kaikki yli </w:t>
      </w:r>
      <w:proofErr w:type="gramStart"/>
      <w:r w:rsidRPr="0091753D">
        <w:rPr>
          <w:lang w:val="fi-FI"/>
        </w:rPr>
        <w:t>18</w:t>
      </w:r>
      <w:r>
        <w:rPr>
          <w:lang w:val="fi-FI"/>
        </w:rPr>
        <w:t>v</w:t>
      </w:r>
      <w:proofErr w:type="gramEnd"/>
      <w:r>
        <w:rPr>
          <w:lang w:val="fi-FI"/>
        </w:rPr>
        <w:t xml:space="preserve"> sai osallistua (mutta sitten </w:t>
      </w:r>
      <w:proofErr w:type="spellStart"/>
      <w:r>
        <w:rPr>
          <w:lang w:val="fi-FI"/>
        </w:rPr>
        <w:t>matchattyjen</w:t>
      </w:r>
      <w:proofErr w:type="spellEnd"/>
      <w:r>
        <w:rPr>
          <w:lang w:val="fi-FI"/>
        </w:rPr>
        <w:t xml:space="preserve"> kontrollien valinta tehtiin rajoitetummasta joukosta)</w:t>
      </w:r>
    </w:p>
  </w:comment>
  <w:comment w:id="47" w:author="Juulia Suvilehto" w:date="2020-12-03T16:52:00Z" w:initials="JS">
    <w:p w14:paraId="27D3CD5D" w14:textId="0309199D" w:rsidR="00C64300" w:rsidRPr="00C64300" w:rsidRDefault="00C64300">
      <w:pPr>
        <w:pStyle w:val="CommentText"/>
        <w:rPr>
          <w:lang w:val="fi-FI"/>
        </w:rPr>
      </w:pPr>
      <w:r>
        <w:rPr>
          <w:rStyle w:val="CommentReference"/>
        </w:rPr>
        <w:annotationRef/>
      </w:r>
      <w:r w:rsidRPr="00C64300">
        <w:rPr>
          <w:lang w:val="fi-FI"/>
        </w:rPr>
        <w:t xml:space="preserve">BPI pyydetiin vain kerran, ja se pyydettiin </w:t>
      </w:r>
      <w:proofErr w:type="gramStart"/>
      <w:r w:rsidRPr="00C64300">
        <w:rPr>
          <w:lang w:val="fi-FI"/>
        </w:rPr>
        <w:t>täyttämään</w:t>
      </w:r>
      <w:proofErr w:type="gramEnd"/>
      <w:r w:rsidRPr="00C64300">
        <w:rPr>
          <w:lang w:val="fi-FI"/>
        </w:rPr>
        <w:t xml:space="preserve"> jos koehenkilö sanoi että oli kokenut mitään kipua viimeisen 2</w:t>
      </w:r>
      <w:r>
        <w:rPr>
          <w:lang w:val="fi-FI"/>
        </w:rPr>
        <w:t>4h aikana</w:t>
      </w:r>
    </w:p>
  </w:comment>
  <w:comment w:id="67" w:author="Microsoft Office User" w:date="2020-11-29T18:17:00Z" w:initials="MOU">
    <w:p w14:paraId="465C075B" w14:textId="4E4991CF" w:rsidR="009C2BBB" w:rsidRPr="009C2BBB" w:rsidRDefault="009C2BBB">
      <w:pPr>
        <w:pStyle w:val="CommentText"/>
        <w:rPr>
          <w:lang w:val="fi-FI"/>
        </w:rPr>
      </w:pPr>
      <w:r>
        <w:rPr>
          <w:rStyle w:val="CommentReference"/>
        </w:rPr>
        <w:annotationRef/>
      </w:r>
      <w:r w:rsidRPr="009C2BBB">
        <w:rPr>
          <w:lang w:val="fi-FI"/>
        </w:rPr>
        <w:t>Vai oliko aie</w:t>
      </w:r>
      <w:r>
        <w:rPr>
          <w:lang w:val="fi-FI"/>
        </w:rPr>
        <w:t>mmin sairastettu syöpä myös poissulkukriteeri?</w:t>
      </w:r>
    </w:p>
  </w:comment>
  <w:comment w:id="93" w:author="Microsoft Office User" w:date="2020-11-29T18:19:00Z" w:initials="MOU">
    <w:p w14:paraId="1BFDCAB8" w14:textId="572F8720" w:rsidR="009C2BBB" w:rsidRPr="009C2BBB" w:rsidRDefault="009C2BBB">
      <w:pPr>
        <w:pStyle w:val="CommentText"/>
        <w:rPr>
          <w:lang w:val="fi-FI"/>
        </w:rPr>
      </w:pPr>
      <w:r>
        <w:rPr>
          <w:rStyle w:val="CommentReference"/>
        </w:rPr>
        <w:annotationRef/>
      </w:r>
      <w:r w:rsidRPr="009C2BBB">
        <w:rPr>
          <w:lang w:val="fi-FI"/>
        </w:rPr>
        <w:t>Eikö</w:t>
      </w:r>
      <w:r>
        <w:rPr>
          <w:lang w:val="fi-FI"/>
        </w:rPr>
        <w:t xml:space="preserve"> ollut </w:t>
      </w:r>
      <w:proofErr w:type="spellStart"/>
      <w:r>
        <w:rPr>
          <w:lang w:val="fi-FI"/>
        </w:rPr>
        <w:t>nin</w:t>
      </w:r>
      <w:proofErr w:type="spellEnd"/>
      <w:r>
        <w:rPr>
          <w:lang w:val="fi-FI"/>
        </w:rPr>
        <w:t xml:space="preserve">, että rekrytoimme erityisesti potilaita, joilla oli CRPS, </w:t>
      </w:r>
      <w:proofErr w:type="spellStart"/>
      <w:r>
        <w:rPr>
          <w:lang w:val="fi-FI"/>
        </w:rPr>
        <w:t>fibromyalgia</w:t>
      </w:r>
      <w:proofErr w:type="spellEnd"/>
      <w:r>
        <w:rPr>
          <w:lang w:val="fi-FI"/>
        </w:rPr>
        <w:t>, neuropaattinen kipu tai selkäkipu.</w:t>
      </w:r>
    </w:p>
  </w:comment>
  <w:comment w:id="155" w:author="Microsoft Office User" w:date="2020-11-29T18:46:00Z" w:initials="MOU">
    <w:p w14:paraId="4C0D76A7" w14:textId="7A0DD241" w:rsidR="00F463A7" w:rsidRPr="00F463A7" w:rsidRDefault="00F463A7">
      <w:pPr>
        <w:pStyle w:val="CommentText"/>
        <w:rPr>
          <w:lang w:val="fi-FI"/>
        </w:rPr>
      </w:pPr>
      <w:r>
        <w:rPr>
          <w:rStyle w:val="CommentReference"/>
        </w:rPr>
        <w:annotationRef/>
      </w:r>
      <w:r w:rsidRPr="00F463A7">
        <w:rPr>
          <w:lang w:val="fi-FI"/>
        </w:rPr>
        <w:t>Juhani</w:t>
      </w:r>
      <w:r>
        <w:rPr>
          <w:lang w:val="fi-FI"/>
        </w:rPr>
        <w:t>: voisitko laajentaa tätä osiota? Käytä esim. Laurin työtä vuodelta 2014 (PNAS) apuna. Tämä on tämän keskeistä uutta metodoloiaa.</w:t>
      </w:r>
    </w:p>
  </w:comment>
  <w:comment w:id="166" w:author="Ojala Juhani" w:date="2020-11-26T13:49:00Z" w:initials="OJ">
    <w:p w14:paraId="77C94C40" w14:textId="4A1B1A4C" w:rsidR="000F6617" w:rsidRPr="00272A49" w:rsidRDefault="000F6617">
      <w:pPr>
        <w:pStyle w:val="CommentText"/>
        <w:rPr>
          <w:lang w:val="fi-FI"/>
        </w:rPr>
      </w:pPr>
      <w:r>
        <w:rPr>
          <w:rStyle w:val="CommentReference"/>
        </w:rPr>
        <w:annotationRef/>
      </w:r>
      <w:r w:rsidRPr="00272A49">
        <w:rPr>
          <w:lang w:val="fi-FI"/>
        </w:rPr>
        <w:t xml:space="preserve">Tarkenna ja vaihda </w:t>
      </w:r>
      <w:proofErr w:type="spellStart"/>
      <w:r w:rsidRPr="00272A49">
        <w:rPr>
          <w:lang w:val="fi-FI"/>
        </w:rPr>
        <w:t>permpi</w:t>
      </w:r>
      <w:proofErr w:type="spellEnd"/>
      <w:r w:rsidRPr="00272A49">
        <w:rPr>
          <w:lang w:val="fi-FI"/>
        </w:rPr>
        <w:t xml:space="preserve"> sana</w:t>
      </w:r>
    </w:p>
  </w:comment>
  <w:comment w:id="170" w:author="Juulia Suvilehto" w:date="2020-12-03T16:53:00Z" w:initials="JS">
    <w:p w14:paraId="0F285B34" w14:textId="765E814F" w:rsidR="00C64300" w:rsidRPr="00C64300" w:rsidRDefault="00C64300">
      <w:pPr>
        <w:pStyle w:val="CommentText"/>
        <w:rPr>
          <w:lang w:val="sv-SE"/>
        </w:rPr>
      </w:pPr>
      <w:r>
        <w:rPr>
          <w:rStyle w:val="CommentReference"/>
        </w:rPr>
        <w:annotationRef/>
      </w:r>
      <w:r w:rsidRPr="00C64300">
        <w:rPr>
          <w:lang w:val="sv-SE"/>
        </w:rPr>
        <w:t xml:space="preserve">Nää </w:t>
      </w:r>
      <w:proofErr w:type="spellStart"/>
      <w:r w:rsidRPr="00C64300">
        <w:rPr>
          <w:lang w:val="sv-SE"/>
        </w:rPr>
        <w:t>tais</w:t>
      </w:r>
      <w:proofErr w:type="spellEnd"/>
      <w:r w:rsidRPr="00C64300">
        <w:rPr>
          <w:lang w:val="sv-SE"/>
        </w:rPr>
        <w:t xml:space="preserve"> olla </w:t>
      </w:r>
      <w:proofErr w:type="spellStart"/>
      <w:r w:rsidRPr="00C64300">
        <w:rPr>
          <w:lang w:val="sv-SE"/>
        </w:rPr>
        <w:t>vaan</w:t>
      </w:r>
      <w:proofErr w:type="spellEnd"/>
      <w:r w:rsidRPr="00C64300">
        <w:rPr>
          <w:lang w:val="sv-SE"/>
        </w:rPr>
        <w:t xml:space="preserve"> </w:t>
      </w:r>
      <w:proofErr w:type="spellStart"/>
      <w:r w:rsidRPr="00C64300">
        <w:rPr>
          <w:lang w:val="sv-SE"/>
        </w:rPr>
        <w:t>kipupotilailta</w:t>
      </w:r>
      <w:proofErr w:type="spellEnd"/>
      <w:r w:rsidRPr="00C64300">
        <w:rPr>
          <w:lang w:val="sv-SE"/>
        </w:rPr>
        <w:t>?</w:t>
      </w:r>
    </w:p>
  </w:comment>
  <w:comment w:id="180" w:author="Juulia Suvilehto" w:date="2020-12-03T16:54:00Z" w:initials="JS">
    <w:p w14:paraId="22939F86" w14:textId="79DC477B" w:rsidR="00C64300" w:rsidRPr="00C64300" w:rsidRDefault="00C64300">
      <w:pPr>
        <w:pStyle w:val="CommentText"/>
        <w:rPr>
          <w:lang w:val="sv-SE"/>
        </w:rPr>
      </w:pPr>
      <w:r>
        <w:rPr>
          <w:rStyle w:val="CommentReference"/>
        </w:rPr>
        <w:annotationRef/>
      </w:r>
      <w:proofErr w:type="spellStart"/>
      <w:r w:rsidRPr="00C64300">
        <w:rPr>
          <w:lang w:val="sv-SE"/>
        </w:rPr>
        <w:t>Tähän</w:t>
      </w:r>
      <w:proofErr w:type="spellEnd"/>
      <w:r w:rsidRPr="00C64300">
        <w:rPr>
          <w:lang w:val="sv-SE"/>
        </w:rPr>
        <w:t xml:space="preserve"> </w:t>
      </w:r>
      <w:proofErr w:type="spellStart"/>
      <w:r w:rsidRPr="00C64300">
        <w:rPr>
          <w:lang w:val="sv-SE"/>
        </w:rPr>
        <w:t>voisi</w:t>
      </w:r>
      <w:proofErr w:type="spellEnd"/>
      <w:r w:rsidRPr="00C64300">
        <w:rPr>
          <w:lang w:val="sv-SE"/>
        </w:rPr>
        <w:t xml:space="preserve"> </w:t>
      </w:r>
      <w:proofErr w:type="spellStart"/>
      <w:r w:rsidRPr="00C64300">
        <w:rPr>
          <w:lang w:val="sv-SE"/>
        </w:rPr>
        <w:t>ilmaista</w:t>
      </w:r>
      <w:proofErr w:type="spellEnd"/>
      <w:r w:rsidRPr="00C64300">
        <w:rPr>
          <w:lang w:val="sv-SE"/>
        </w:rPr>
        <w:t xml:space="preserve"> </w:t>
      </w:r>
      <w:proofErr w:type="spellStart"/>
      <w:r w:rsidRPr="00C64300">
        <w:rPr>
          <w:lang w:val="sv-SE"/>
        </w:rPr>
        <w:t>selkeämmin</w:t>
      </w:r>
      <w:proofErr w:type="spellEnd"/>
      <w:r w:rsidRPr="00C64300">
        <w:rPr>
          <w:lang w:val="sv-SE"/>
        </w:rPr>
        <w:t xml:space="preserve"> </w:t>
      </w:r>
      <w:proofErr w:type="spellStart"/>
      <w:r w:rsidRPr="00C64300">
        <w:rPr>
          <w:lang w:val="sv-SE"/>
        </w:rPr>
        <w:t>että</w:t>
      </w:r>
      <w:proofErr w:type="spellEnd"/>
      <w:r w:rsidRPr="00C64300">
        <w:rPr>
          <w:lang w:val="sv-SE"/>
        </w:rPr>
        <w:t xml:space="preserve"> XX </w:t>
      </w:r>
      <w:r>
        <w:rPr>
          <w:lang w:val="sv-SE"/>
        </w:rPr>
        <w:t xml:space="preserve">kontrollista </w:t>
      </w:r>
      <w:proofErr w:type="spellStart"/>
      <w:r>
        <w:rPr>
          <w:lang w:val="sv-SE"/>
        </w:rPr>
        <w:t>näille</w:t>
      </w:r>
      <w:proofErr w:type="spellEnd"/>
      <w:r>
        <w:rPr>
          <w:lang w:val="sv-SE"/>
        </w:rPr>
        <w:t xml:space="preserve"> </w:t>
      </w:r>
      <w:proofErr w:type="spellStart"/>
      <w:r>
        <w:rPr>
          <w:lang w:val="sv-SE"/>
        </w:rPr>
        <w:t>kipupotilaille</w:t>
      </w:r>
      <w:proofErr w:type="spellEnd"/>
      <w:r>
        <w:rPr>
          <w:lang w:val="sv-SE"/>
        </w:rPr>
        <w:t xml:space="preserve"> </w:t>
      </w:r>
      <w:proofErr w:type="spellStart"/>
      <w:r>
        <w:rPr>
          <w:lang w:val="sv-SE"/>
        </w:rPr>
        <w:t>löydettiin</w:t>
      </w:r>
      <w:proofErr w:type="spellEnd"/>
      <w:r>
        <w:rPr>
          <w:lang w:val="sv-SE"/>
        </w:rPr>
        <w:t xml:space="preserve"> </w:t>
      </w:r>
      <w:proofErr w:type="spellStart"/>
      <w:r>
        <w:rPr>
          <w:lang w:val="sv-SE"/>
        </w:rPr>
        <w:t>ikä</w:t>
      </w:r>
      <w:proofErr w:type="spellEnd"/>
      <w:r>
        <w:rPr>
          <w:lang w:val="sv-SE"/>
        </w:rPr>
        <w:t xml:space="preserve">- ja </w:t>
      </w:r>
      <w:proofErr w:type="spellStart"/>
      <w:r>
        <w:rPr>
          <w:lang w:val="sv-SE"/>
        </w:rPr>
        <w:t>sukupuolimatchatyt</w:t>
      </w:r>
      <w:proofErr w:type="spellEnd"/>
      <w:r>
        <w:rPr>
          <w:lang w:val="sv-SE"/>
        </w:rPr>
        <w:t xml:space="preserve"> </w:t>
      </w:r>
      <w:proofErr w:type="spellStart"/>
      <w:r>
        <w:rPr>
          <w:lang w:val="sv-SE"/>
        </w:rPr>
        <w:t>kontrollit</w:t>
      </w:r>
      <w:proofErr w:type="spellEnd"/>
      <w:r>
        <w:rPr>
          <w:lang w:val="sv-SE"/>
        </w:rPr>
        <w:t xml:space="preserve"> </w:t>
      </w:r>
      <w:proofErr w:type="spellStart"/>
      <w:r>
        <w:rPr>
          <w:lang w:val="sv-SE"/>
        </w:rPr>
        <w:t>jotka</w:t>
      </w:r>
      <w:proofErr w:type="spellEnd"/>
      <w:r>
        <w:rPr>
          <w:lang w:val="sv-SE"/>
        </w:rPr>
        <w:t xml:space="preserve"> </w:t>
      </w:r>
      <w:proofErr w:type="spellStart"/>
      <w:r>
        <w:rPr>
          <w:lang w:val="sv-SE"/>
        </w:rPr>
        <w:t>raportoivat</w:t>
      </w:r>
      <w:proofErr w:type="spellEnd"/>
      <w:r>
        <w:rPr>
          <w:lang w:val="sv-SE"/>
        </w:rPr>
        <w:t xml:space="preserve"> </w:t>
      </w:r>
      <w:proofErr w:type="spellStart"/>
      <w:r>
        <w:rPr>
          <w:lang w:val="sv-SE"/>
        </w:rPr>
        <w:t>korkeintaan</w:t>
      </w:r>
      <w:proofErr w:type="spellEnd"/>
      <w:r>
        <w:rPr>
          <w:lang w:val="sv-SE"/>
        </w:rPr>
        <w:t xml:space="preserve"> </w:t>
      </w:r>
      <w:proofErr w:type="spellStart"/>
      <w:r>
        <w:rPr>
          <w:lang w:val="sv-SE"/>
        </w:rPr>
        <w:t>vähän</w:t>
      </w:r>
      <w:proofErr w:type="spellEnd"/>
      <w:r>
        <w:rPr>
          <w:lang w:val="sv-SE"/>
        </w:rPr>
        <w:t xml:space="preserve"> (max 3 </w:t>
      </w:r>
      <w:proofErr w:type="spellStart"/>
      <w:r>
        <w:rPr>
          <w:lang w:val="sv-SE"/>
        </w:rPr>
        <w:t>asteikolla</w:t>
      </w:r>
      <w:proofErr w:type="spellEnd"/>
      <w:r>
        <w:rPr>
          <w:lang w:val="sv-SE"/>
        </w:rPr>
        <w:t xml:space="preserve"> </w:t>
      </w:r>
      <w:proofErr w:type="gramStart"/>
      <w:r>
        <w:rPr>
          <w:lang w:val="sv-SE"/>
        </w:rPr>
        <w:t>0-10</w:t>
      </w:r>
      <w:proofErr w:type="gramEnd"/>
      <w:r>
        <w:rPr>
          <w:lang w:val="sv-SE"/>
        </w:rPr>
        <w:t xml:space="preserve">) </w:t>
      </w:r>
      <w:proofErr w:type="spellStart"/>
      <w:r>
        <w:rPr>
          <w:lang w:val="sv-SE"/>
        </w:rPr>
        <w:t>kipua</w:t>
      </w:r>
      <w:proofErr w:type="spellEnd"/>
      <w:r>
        <w:rPr>
          <w:lang w:val="sv-SE"/>
        </w:rPr>
        <w:t xml:space="preserve"> </w:t>
      </w:r>
      <w:proofErr w:type="spellStart"/>
      <w:r>
        <w:rPr>
          <w:lang w:val="sv-SE"/>
        </w:rPr>
        <w:t>siinä</w:t>
      </w:r>
      <w:proofErr w:type="spellEnd"/>
      <w:r>
        <w:rPr>
          <w:lang w:val="sv-SE"/>
        </w:rPr>
        <w:t xml:space="preserve"> </w:t>
      </w:r>
      <w:proofErr w:type="spellStart"/>
      <w:r>
        <w:rPr>
          <w:lang w:val="sv-SE"/>
        </w:rPr>
        <w:t>hetkessä</w:t>
      </w:r>
      <w:proofErr w:type="spellEnd"/>
      <w:r>
        <w:rPr>
          <w:lang w:val="sv-SE"/>
        </w:rPr>
        <w:t xml:space="preserve"> plus BPI </w:t>
      </w:r>
      <w:proofErr w:type="spellStart"/>
      <w:r>
        <w:rPr>
          <w:lang w:val="sv-SE"/>
        </w:rPr>
        <w:t>now</w:t>
      </w:r>
      <w:proofErr w:type="spellEnd"/>
      <w:r>
        <w:rPr>
          <w:lang w:val="sv-SE"/>
        </w:rPr>
        <w:t xml:space="preserve"> and BPI </w:t>
      </w:r>
      <w:proofErr w:type="spellStart"/>
      <w:r>
        <w:rPr>
          <w:lang w:val="sv-SE"/>
        </w:rPr>
        <w:t>averge</w:t>
      </w:r>
      <w:proofErr w:type="spellEnd"/>
      <w:r>
        <w:rPr>
          <w:lang w:val="sv-SE"/>
        </w:rPr>
        <w:t xml:space="preserve"> </w:t>
      </w:r>
      <w:proofErr w:type="spellStart"/>
      <w:r>
        <w:rPr>
          <w:lang w:val="sv-SE"/>
        </w:rPr>
        <w:t>alle</w:t>
      </w:r>
      <w:proofErr w:type="spellEnd"/>
      <w:r>
        <w:rPr>
          <w:lang w:val="sv-SE"/>
        </w:rPr>
        <w:t xml:space="preserve"> 5.</w:t>
      </w:r>
    </w:p>
  </w:comment>
  <w:comment w:id="308" w:author="Juulia Suvilehto" w:date="2020-12-03T16:56:00Z" w:initials="JS">
    <w:p w14:paraId="4DBB856E" w14:textId="25C265C8" w:rsidR="00C64300" w:rsidRPr="00C64300" w:rsidRDefault="00C64300">
      <w:pPr>
        <w:pStyle w:val="CommentText"/>
        <w:rPr>
          <w:lang w:val="sv-SE"/>
        </w:rPr>
      </w:pPr>
      <w:r>
        <w:rPr>
          <w:rStyle w:val="CommentReference"/>
        </w:rPr>
        <w:annotationRef/>
      </w:r>
      <w:proofErr w:type="spellStart"/>
      <w:r w:rsidRPr="00C64300">
        <w:rPr>
          <w:lang w:val="sv-SE"/>
        </w:rPr>
        <w:t>Tän</w:t>
      </w:r>
      <w:proofErr w:type="spellEnd"/>
      <w:r w:rsidRPr="00C64300">
        <w:rPr>
          <w:lang w:val="sv-SE"/>
        </w:rPr>
        <w:t xml:space="preserve"> </w:t>
      </w:r>
      <w:proofErr w:type="spellStart"/>
      <w:r w:rsidRPr="00C64300">
        <w:rPr>
          <w:lang w:val="sv-SE"/>
        </w:rPr>
        <w:t>vois</w:t>
      </w:r>
      <w:proofErr w:type="spellEnd"/>
      <w:r w:rsidRPr="00C64300">
        <w:rPr>
          <w:lang w:val="sv-SE"/>
        </w:rPr>
        <w:t xml:space="preserve"> </w:t>
      </w:r>
      <w:proofErr w:type="spellStart"/>
      <w:r w:rsidRPr="00C64300">
        <w:rPr>
          <w:lang w:val="sv-SE"/>
        </w:rPr>
        <w:t>laittaa</w:t>
      </w:r>
      <w:proofErr w:type="spellEnd"/>
      <w:r w:rsidRPr="00C64300">
        <w:rPr>
          <w:lang w:val="sv-SE"/>
        </w:rPr>
        <w:t xml:space="preserve"> </w:t>
      </w:r>
      <w:proofErr w:type="spellStart"/>
      <w:r w:rsidRPr="00C64300">
        <w:rPr>
          <w:lang w:val="sv-SE"/>
        </w:rPr>
        <w:t>omaksi</w:t>
      </w:r>
      <w:proofErr w:type="spellEnd"/>
      <w:r w:rsidRPr="00C64300">
        <w:rPr>
          <w:lang w:val="sv-SE"/>
        </w:rPr>
        <w:t xml:space="preserve"> “</w:t>
      </w:r>
      <w:proofErr w:type="spellStart"/>
      <w:r w:rsidRPr="00C64300">
        <w:rPr>
          <w:lang w:val="sv-SE"/>
        </w:rPr>
        <w:t>quality</w:t>
      </w:r>
      <w:proofErr w:type="spellEnd"/>
      <w:r w:rsidRPr="00C64300">
        <w:rPr>
          <w:lang w:val="sv-SE"/>
        </w:rPr>
        <w:t xml:space="preserve"> </w:t>
      </w:r>
      <w:proofErr w:type="spellStart"/>
      <w:r w:rsidRPr="00C64300">
        <w:rPr>
          <w:lang w:val="sv-SE"/>
        </w:rPr>
        <w:t>control</w:t>
      </w:r>
      <w:proofErr w:type="spellEnd"/>
      <w:r w:rsidRPr="00C64300">
        <w:rPr>
          <w:lang w:val="sv-SE"/>
        </w:rPr>
        <w:t xml:space="preserve">” </w:t>
      </w:r>
      <w:proofErr w:type="spellStart"/>
      <w:r w:rsidRPr="00C64300">
        <w:rPr>
          <w:lang w:val="sv-SE"/>
        </w:rPr>
        <w:t>osiokseen</w:t>
      </w:r>
      <w:proofErr w:type="spellEnd"/>
      <w:r w:rsidRPr="00C64300">
        <w:rPr>
          <w:lang w:val="sv-SE"/>
        </w:rPr>
        <w:t xml:space="preserve"> ja </w:t>
      </w:r>
      <w:proofErr w:type="spellStart"/>
      <w:r w:rsidRPr="00C64300">
        <w:rPr>
          <w:lang w:val="sv-SE"/>
        </w:rPr>
        <w:t>kertoa</w:t>
      </w:r>
      <w:proofErr w:type="spellEnd"/>
      <w:r w:rsidRPr="00C64300">
        <w:rPr>
          <w:lang w:val="sv-SE"/>
        </w:rPr>
        <w:t xml:space="preserve">, </w:t>
      </w:r>
      <w:proofErr w:type="spellStart"/>
      <w:r w:rsidRPr="00C64300">
        <w:rPr>
          <w:lang w:val="sv-SE"/>
        </w:rPr>
        <w:t>että</w:t>
      </w:r>
      <w:proofErr w:type="spellEnd"/>
      <w:r w:rsidRPr="00C64300">
        <w:rPr>
          <w:lang w:val="sv-SE"/>
        </w:rPr>
        <w:t xml:space="preserve"> </w:t>
      </w:r>
      <w:proofErr w:type="spellStart"/>
      <w:r w:rsidRPr="00C64300">
        <w:rPr>
          <w:lang w:val="sv-SE"/>
        </w:rPr>
        <w:t>väritykset</w:t>
      </w:r>
      <w:proofErr w:type="spellEnd"/>
      <w:r w:rsidRPr="00C64300">
        <w:rPr>
          <w:lang w:val="sv-SE"/>
        </w:rPr>
        <w:t xml:space="preserve"> </w:t>
      </w:r>
      <w:proofErr w:type="spellStart"/>
      <w:r w:rsidRPr="00C64300">
        <w:rPr>
          <w:lang w:val="sv-SE"/>
        </w:rPr>
        <w:t>tarkistettiin</w:t>
      </w:r>
      <w:proofErr w:type="spellEnd"/>
      <w:r w:rsidRPr="00C64300">
        <w:rPr>
          <w:lang w:val="sv-SE"/>
        </w:rPr>
        <w:t xml:space="preserve"> </w:t>
      </w:r>
      <w:proofErr w:type="spellStart"/>
      <w:r w:rsidRPr="00C64300">
        <w:rPr>
          <w:lang w:val="sv-SE"/>
        </w:rPr>
        <w:t>myös</w:t>
      </w:r>
      <w:proofErr w:type="spellEnd"/>
      <w:r w:rsidRPr="00C64300">
        <w:rPr>
          <w:lang w:val="sv-SE"/>
        </w:rPr>
        <w:t xml:space="preserve"> </w:t>
      </w:r>
      <w:proofErr w:type="spellStart"/>
      <w:r w:rsidRPr="00C64300">
        <w:rPr>
          <w:lang w:val="sv-SE"/>
        </w:rPr>
        <w:t>silmämääräisesti</w:t>
      </w:r>
      <w:proofErr w:type="spellEnd"/>
      <w:r>
        <w:rPr>
          <w:lang w:val="sv-SE"/>
        </w:rPr>
        <w:t xml:space="preserve">. </w:t>
      </w:r>
    </w:p>
  </w:comment>
  <w:comment w:id="322" w:author="Ojala Juhani" w:date="2020-11-25T13:26:00Z" w:initials="OJ">
    <w:p w14:paraId="4019E6B5" w14:textId="57627785" w:rsidR="007677E7" w:rsidRPr="00272A49" w:rsidRDefault="007677E7">
      <w:pPr>
        <w:pStyle w:val="CommentText"/>
        <w:rPr>
          <w:lang w:val="fi-FI"/>
        </w:rPr>
      </w:pPr>
      <w:r>
        <w:rPr>
          <w:rStyle w:val="CommentReference"/>
        </w:rPr>
        <w:annotationRef/>
      </w:r>
      <w:r w:rsidRPr="00272A49">
        <w:rPr>
          <w:lang w:val="fi-FI"/>
        </w:rPr>
        <w:t>Tarkista oliko muita puutteita</w:t>
      </w:r>
    </w:p>
  </w:comment>
  <w:comment w:id="332" w:author="Juulia Suvilehto" w:date="2020-12-03T17:00:00Z" w:initials="JS">
    <w:p w14:paraId="7C156DAA" w14:textId="35C1E9FC" w:rsidR="000D553F" w:rsidRPr="000D553F" w:rsidRDefault="000D553F">
      <w:pPr>
        <w:pStyle w:val="CommentText"/>
        <w:rPr>
          <w:lang w:val="fi-FI"/>
        </w:rPr>
      </w:pPr>
      <w:r>
        <w:rPr>
          <w:rStyle w:val="CommentReference"/>
        </w:rPr>
        <w:annotationRef/>
      </w:r>
      <w:r w:rsidRPr="000D553F">
        <w:rPr>
          <w:lang w:val="fi-FI"/>
        </w:rPr>
        <w:t xml:space="preserve">Laita Juhani mielellään kuvat ihan isoina tekstin sekaan niin meidän on niitä helpompi katsoa. Tässä vaiheessa ei </w:t>
      </w:r>
      <w:proofErr w:type="spellStart"/>
      <w:r w:rsidRPr="000D553F">
        <w:rPr>
          <w:lang w:val="fi-FI"/>
        </w:rPr>
        <w:t>tarvi</w:t>
      </w:r>
      <w:proofErr w:type="spellEnd"/>
      <w:r w:rsidRPr="000D553F">
        <w:rPr>
          <w:lang w:val="fi-FI"/>
        </w:rPr>
        <w:t xml:space="preserve"> välittää siitä, paljonko tilaa menee. Kuvatekstit </w:t>
      </w:r>
      <w:r>
        <w:rPr>
          <w:lang w:val="fi-FI"/>
        </w:rPr>
        <w:t xml:space="preserve">kannattaa miettiä kanssa aika aikaisessa vaiheessa – niiden on hyvä olla tiiviitä ja informatiivisia </w:t>
      </w:r>
    </w:p>
  </w:comment>
  <w:comment w:id="346" w:author="Ojala Juhani" w:date="2020-11-25T14:21:00Z" w:initials="OJ">
    <w:p w14:paraId="14CBC75C" w14:textId="06656623" w:rsidR="007677E7" w:rsidRPr="00272A49" w:rsidRDefault="007677E7">
      <w:pPr>
        <w:pStyle w:val="CommentText"/>
        <w:rPr>
          <w:lang w:val="fi-FI"/>
        </w:rPr>
      </w:pPr>
      <w:r>
        <w:rPr>
          <w:rStyle w:val="CommentReference"/>
        </w:rPr>
        <w:annotationRef/>
      </w:r>
      <w:r w:rsidRPr="00272A49">
        <w:rPr>
          <w:lang w:val="fi-FI"/>
        </w:rPr>
        <w:t>Statistiikka ohjelma antaa puhtaan nollan Juulian mukaan.</w:t>
      </w:r>
    </w:p>
  </w:comment>
  <w:comment w:id="366" w:author="Ojala Juhani" w:date="2020-11-26T14:10:00Z" w:initials="OJ">
    <w:p w14:paraId="28913066" w14:textId="7FC019E7" w:rsidR="000F6617" w:rsidRPr="00272A49" w:rsidRDefault="000F6617">
      <w:pPr>
        <w:pStyle w:val="CommentText"/>
        <w:rPr>
          <w:lang w:val="fi-FI"/>
        </w:rPr>
      </w:pPr>
      <w:r>
        <w:rPr>
          <w:rStyle w:val="CommentReference"/>
        </w:rPr>
        <w:annotationRef/>
      </w:r>
      <w:r w:rsidRPr="00272A49">
        <w:rPr>
          <w:lang w:val="fi-FI"/>
        </w:rPr>
        <w:t>N=826? Tarkista Juulialta</w:t>
      </w:r>
    </w:p>
  </w:comment>
  <w:comment w:id="367" w:author="Juulia Suvilehto" w:date="2020-12-03T16:59:00Z" w:initials="JS">
    <w:p w14:paraId="3998B3F7" w14:textId="1D4AE50A" w:rsidR="000D553F" w:rsidRDefault="000D553F">
      <w:pPr>
        <w:pStyle w:val="CommentText"/>
      </w:pPr>
      <w:r>
        <w:rPr>
          <w:rStyle w:val="CommentReference"/>
        </w:rPr>
        <w:annotationRef/>
      </w:r>
      <w:r>
        <w:t xml:space="preserve">On </w:t>
      </w:r>
      <w:proofErr w:type="spellStart"/>
      <w:r>
        <w:t>ihan</w:t>
      </w:r>
      <w:proofErr w:type="spellEnd"/>
      <w:r>
        <w:t xml:space="preserve"> </w:t>
      </w:r>
      <w:proofErr w:type="spellStart"/>
      <w:r>
        <w:t>oikein</w:t>
      </w:r>
      <w:proofErr w:type="spellEnd"/>
      <w:r>
        <w:t xml:space="preserve"> – </w:t>
      </w:r>
      <w:proofErr w:type="spellStart"/>
      <w:r>
        <w:t>jokainen</w:t>
      </w:r>
      <w:proofErr w:type="spellEnd"/>
      <w:r>
        <w:t xml:space="preserve"> </w:t>
      </w:r>
      <w:proofErr w:type="spellStart"/>
      <w:r>
        <w:t>tunne</w:t>
      </w:r>
      <w:proofErr w:type="spellEnd"/>
      <w:r>
        <w:t xml:space="preserve"> on </w:t>
      </w:r>
      <w:proofErr w:type="spellStart"/>
      <w:r>
        <w:t>oma</w:t>
      </w:r>
      <w:proofErr w:type="spellEnd"/>
      <w:r>
        <w:t xml:space="preserve"> </w:t>
      </w:r>
      <w:proofErr w:type="spellStart"/>
      <w:r>
        <w:t>mittauspisteensä</w:t>
      </w:r>
      <w:proofErr w:type="spellEnd"/>
      <w:r>
        <w:t xml:space="preserve"> (7*118 = 826)</w:t>
      </w:r>
    </w:p>
  </w:comment>
  <w:comment w:id="369" w:author="Ojala Juhani" w:date="2020-11-26T14:10:00Z" w:initials="OJ">
    <w:p w14:paraId="21855B34" w14:textId="140896E3" w:rsidR="000F6617" w:rsidRPr="00272A49" w:rsidRDefault="000F6617">
      <w:pPr>
        <w:pStyle w:val="CommentText"/>
        <w:rPr>
          <w:lang w:val="fi-FI"/>
        </w:rPr>
      </w:pPr>
      <w:r>
        <w:rPr>
          <w:rStyle w:val="CommentReference"/>
        </w:rPr>
        <w:annotationRef/>
      </w:r>
    </w:p>
  </w:comment>
  <w:comment w:id="370" w:author="Ojala Juhani" w:date="2020-11-26T14:07:00Z" w:initials="OJ">
    <w:p w14:paraId="6E21860E" w14:textId="624B5967" w:rsidR="000F6617" w:rsidRPr="00272A49" w:rsidRDefault="000F6617">
      <w:pPr>
        <w:pStyle w:val="CommentText"/>
        <w:rPr>
          <w:lang w:val="fi-FI"/>
        </w:rPr>
      </w:pPr>
      <w:r>
        <w:rPr>
          <w:rStyle w:val="CommentReference"/>
        </w:rPr>
        <w:annotationRef/>
      </w:r>
      <w:r w:rsidRPr="00272A49">
        <w:rPr>
          <w:lang w:val="fi-FI"/>
        </w:rPr>
        <w:t xml:space="preserve">Juulian teksti taulukoiden selittämiseksi. Tämä tarkentuu ja muotoutuu jatkossa. </w:t>
      </w:r>
    </w:p>
  </w:comment>
  <w:comment w:id="384" w:author="Ojala Juhani" w:date="2020-11-26T14:18:00Z" w:initials="OJ">
    <w:p w14:paraId="574663BD" w14:textId="0AF255DD" w:rsidR="000F6617" w:rsidRPr="00272A49" w:rsidRDefault="000F6617">
      <w:pPr>
        <w:pStyle w:val="CommentText"/>
        <w:rPr>
          <w:lang w:val="fi-FI"/>
        </w:rPr>
      </w:pPr>
      <w:r>
        <w:rPr>
          <w:rStyle w:val="CommentReference"/>
        </w:rPr>
        <w:annotationRef/>
      </w:r>
      <w:r w:rsidRPr="00272A49">
        <w:rPr>
          <w:lang w:val="fi-FI"/>
        </w:rPr>
        <w:t>Tästä kuvasta Juulia on tehnyt myös toisen version, jossa tunteet ja kehon alueet toisin päin. Kumpi parempi?</w:t>
      </w:r>
    </w:p>
  </w:comment>
  <w:comment w:id="392" w:author="Ojala Juhani" w:date="2020-11-26T14:57:00Z" w:initials="OJ">
    <w:p w14:paraId="1AAFDE8D" w14:textId="0E8A4379" w:rsidR="000F6617" w:rsidRPr="00272A49" w:rsidRDefault="000F6617">
      <w:pPr>
        <w:pStyle w:val="CommentText"/>
        <w:rPr>
          <w:lang w:val="fi-FI"/>
        </w:rPr>
      </w:pPr>
      <w:r>
        <w:rPr>
          <w:rStyle w:val="CommentReference"/>
        </w:rPr>
        <w:annotationRef/>
      </w:r>
      <w:r w:rsidRPr="00272A49">
        <w:rPr>
          <w:lang w:val="fi-FI"/>
        </w:rPr>
        <w:t>Juulialta</w:t>
      </w:r>
    </w:p>
  </w:comment>
  <w:comment w:id="395" w:author="Ojala Juhani" w:date="2020-11-26T15:14:00Z" w:initials="OJ">
    <w:p w14:paraId="661575E4" w14:textId="4C804461" w:rsidR="000F6617" w:rsidRPr="00272A49" w:rsidRDefault="000F6617">
      <w:pPr>
        <w:pStyle w:val="CommentText"/>
        <w:rPr>
          <w:lang w:val="fi-FI"/>
        </w:rPr>
      </w:pPr>
      <w:r>
        <w:rPr>
          <w:rStyle w:val="CommentReference"/>
        </w:rPr>
        <w:annotationRef/>
      </w:r>
      <w:r w:rsidRPr="00272A49">
        <w:rPr>
          <w:lang w:val="fi-FI"/>
        </w:rPr>
        <w:t>Juulian tekstiä</w:t>
      </w:r>
    </w:p>
  </w:comment>
  <w:comment w:id="401" w:author="Ojala Juhani" w:date="2020-11-26T15:34:00Z" w:initials="OJ">
    <w:p w14:paraId="6E9E7711" w14:textId="30E60449" w:rsidR="000F6617" w:rsidRPr="00272A49" w:rsidRDefault="000F6617">
      <w:pPr>
        <w:pStyle w:val="CommentText"/>
        <w:rPr>
          <w:lang w:val="fi-FI"/>
        </w:rPr>
      </w:pPr>
      <w:r>
        <w:rPr>
          <w:rStyle w:val="CommentReference"/>
        </w:rPr>
        <w:annotationRef/>
      </w:r>
      <w:r w:rsidRPr="00272A49">
        <w:rPr>
          <w:lang w:val="fi-FI"/>
        </w:rPr>
        <w:t xml:space="preserve">Pitäisikö näissä olla kuvat, joissa samat tekijät. Näin erot olisivat selkeämmin havaittavissa.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0B907F" w15:done="0"/>
  <w15:commentEx w15:paraId="052E54E8" w15:done="0"/>
  <w15:commentEx w15:paraId="3E2EABFC" w15:paraIdParent="052E54E8" w15:done="0"/>
  <w15:commentEx w15:paraId="58DC34CF" w15:done="0"/>
  <w15:commentEx w15:paraId="34D5A0B5" w15:done="0"/>
  <w15:commentEx w15:paraId="19A5BFBC" w15:done="0"/>
  <w15:commentEx w15:paraId="2889F3E1" w15:paraIdParent="19A5BFBC" w15:done="0"/>
  <w15:commentEx w15:paraId="27D3CD5D" w15:done="0"/>
  <w15:commentEx w15:paraId="465C075B" w15:done="0"/>
  <w15:commentEx w15:paraId="1BFDCAB8" w15:done="0"/>
  <w15:commentEx w15:paraId="4C0D76A7" w15:done="0"/>
  <w15:commentEx w15:paraId="77C94C40" w15:done="0"/>
  <w15:commentEx w15:paraId="0F285B34" w15:done="0"/>
  <w15:commentEx w15:paraId="22939F86" w15:done="0"/>
  <w15:commentEx w15:paraId="4DBB856E" w15:done="0"/>
  <w15:commentEx w15:paraId="4019E6B5" w15:done="0"/>
  <w15:commentEx w15:paraId="7C156DAA" w15:done="0"/>
  <w15:commentEx w15:paraId="14CBC75C" w15:done="0"/>
  <w15:commentEx w15:paraId="28913066" w15:done="0"/>
  <w15:commentEx w15:paraId="3998B3F7" w15:paraIdParent="28913066" w15:done="0"/>
  <w15:commentEx w15:paraId="21855B34" w15:done="0"/>
  <w15:commentEx w15:paraId="6E21860E" w15:done="0"/>
  <w15:commentEx w15:paraId="574663BD" w15:done="0"/>
  <w15:commentEx w15:paraId="1AAFDE8D" w15:done="0"/>
  <w15:commentEx w15:paraId="661575E4" w15:done="0"/>
  <w15:commentEx w15:paraId="6E9E77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A2B8A" w16cex:dateUtc="2020-11-26T11:26:00Z"/>
  <w16cex:commentExtensible w16cex:durableId="227F1404" w16cex:dateUtc="2020-06-01T02:43:00Z"/>
  <w16cex:commentExtensible w16cex:durableId="236A2D6B" w16cex:dateUtc="2020-11-26T11:34:00Z"/>
  <w16cex:commentExtensible w16cex:durableId="2368B5EC" w16cex:dateUtc="2020-11-25T08:52:00Z"/>
  <w16cex:commentExtensible w16cex:durableId="2373A52F" w16cex:dateUtc="2020-12-03T16:55:00Z"/>
  <w16cex:commentExtensible w16cex:durableId="2373965C" w16cex:dateUtc="2020-12-03T15:52:00Z"/>
  <w16cex:commentExtensible w16cex:durableId="236A30EC" w16cex:dateUtc="2020-11-26T11:49:00Z"/>
  <w16cex:commentExtensible w16cex:durableId="23739698" w16cex:dateUtc="2020-12-03T15:53:00Z"/>
  <w16cex:commentExtensible w16cex:durableId="237396AF" w16cex:dateUtc="2020-12-03T15:54:00Z"/>
  <w16cex:commentExtensible w16cex:durableId="23739725" w16cex:dateUtc="2020-12-03T15:56:00Z"/>
  <w16cex:commentExtensible w16cex:durableId="2368DA1C" w16cex:dateUtc="2020-11-25T11:26:00Z"/>
  <w16cex:commentExtensible w16cex:durableId="2373982E" w16cex:dateUtc="2020-12-03T16:00:00Z"/>
  <w16cex:commentExtensible w16cex:durableId="2368E6E3" w16cex:dateUtc="2020-11-25T12:21:00Z"/>
  <w16cex:commentExtensible w16cex:durableId="236A35CA" w16cex:dateUtc="2020-11-26T12:10:00Z"/>
  <w16cex:commentExtensible w16cex:durableId="237397F2" w16cex:dateUtc="2020-12-03T15:59:00Z"/>
  <w16cex:commentExtensible w16cex:durableId="236A35C2" w16cex:dateUtc="2020-11-26T12:10:00Z"/>
  <w16cex:commentExtensible w16cex:durableId="236A353D" w16cex:dateUtc="2020-11-26T12:07:00Z"/>
  <w16cex:commentExtensible w16cex:durableId="236A37CA" w16cex:dateUtc="2020-11-26T12:18:00Z"/>
  <w16cex:commentExtensible w16cex:durableId="236A40DF" w16cex:dateUtc="2020-11-26T12:57:00Z"/>
  <w16cex:commentExtensible w16cex:durableId="236A44C0" w16cex:dateUtc="2020-11-26T13:14:00Z"/>
  <w16cex:commentExtensible w16cex:durableId="236A4989" w16cex:dateUtc="2020-11-26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0B907F" w16cid:durableId="236A2B8A"/>
  <w16cid:commentId w16cid:paraId="052E54E8" w16cid:durableId="226A5A1C"/>
  <w16cid:commentId w16cid:paraId="3E2EABFC" w16cid:durableId="227F1404"/>
  <w16cid:commentId w16cid:paraId="58DC34CF" w16cid:durableId="226A5A9A"/>
  <w16cid:commentId w16cid:paraId="34D5A0B5" w16cid:durableId="236A2D6B"/>
  <w16cid:commentId w16cid:paraId="19A5BFBC" w16cid:durableId="2368B5EC"/>
  <w16cid:commentId w16cid:paraId="2889F3E1" w16cid:durableId="2373A52F"/>
  <w16cid:commentId w16cid:paraId="27D3CD5D" w16cid:durableId="2373965C"/>
  <w16cid:commentId w16cid:paraId="465C075B" w16cid:durableId="236E643D"/>
  <w16cid:commentId w16cid:paraId="1BFDCAB8" w16cid:durableId="236E64A0"/>
  <w16cid:commentId w16cid:paraId="4C0D76A7" w16cid:durableId="236E6B1E"/>
  <w16cid:commentId w16cid:paraId="77C94C40" w16cid:durableId="236A30EC"/>
  <w16cid:commentId w16cid:paraId="0F285B34" w16cid:durableId="23739698"/>
  <w16cid:commentId w16cid:paraId="22939F86" w16cid:durableId="237396AF"/>
  <w16cid:commentId w16cid:paraId="4DBB856E" w16cid:durableId="23739725"/>
  <w16cid:commentId w16cid:paraId="4019E6B5" w16cid:durableId="2368DA1C"/>
  <w16cid:commentId w16cid:paraId="7C156DAA" w16cid:durableId="2373982E"/>
  <w16cid:commentId w16cid:paraId="14CBC75C" w16cid:durableId="2368E6E3"/>
  <w16cid:commentId w16cid:paraId="28913066" w16cid:durableId="236A35CA"/>
  <w16cid:commentId w16cid:paraId="3998B3F7" w16cid:durableId="237397F2"/>
  <w16cid:commentId w16cid:paraId="21855B34" w16cid:durableId="236A35C2"/>
  <w16cid:commentId w16cid:paraId="6E21860E" w16cid:durableId="236A353D"/>
  <w16cid:commentId w16cid:paraId="574663BD" w16cid:durableId="236A37CA"/>
  <w16cid:commentId w16cid:paraId="1AAFDE8D" w16cid:durableId="236A40DF"/>
  <w16cid:commentId w16cid:paraId="661575E4" w16cid:durableId="236A44C0"/>
  <w16cid:commentId w16cid:paraId="6E9E7711" w16cid:durableId="236A498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A6160A"/>
    <w:multiLevelType w:val="hybridMultilevel"/>
    <w:tmpl w:val="4B36EB56"/>
    <w:lvl w:ilvl="0" w:tplc="D9868AFC">
      <w:start w:val="1"/>
      <w:numFmt w:val="bullet"/>
      <w:lvlText w:val="•"/>
      <w:lvlJc w:val="left"/>
      <w:pPr>
        <w:tabs>
          <w:tab w:val="num" w:pos="720"/>
        </w:tabs>
        <w:ind w:left="720" w:hanging="360"/>
      </w:pPr>
      <w:rPr>
        <w:rFonts w:ascii="Arial" w:hAnsi="Arial" w:hint="default"/>
      </w:rPr>
    </w:lvl>
    <w:lvl w:ilvl="1" w:tplc="4F221C18" w:tentative="1">
      <w:start w:val="1"/>
      <w:numFmt w:val="bullet"/>
      <w:lvlText w:val="•"/>
      <w:lvlJc w:val="left"/>
      <w:pPr>
        <w:tabs>
          <w:tab w:val="num" w:pos="1440"/>
        </w:tabs>
        <w:ind w:left="1440" w:hanging="360"/>
      </w:pPr>
      <w:rPr>
        <w:rFonts w:ascii="Arial" w:hAnsi="Arial" w:hint="default"/>
      </w:rPr>
    </w:lvl>
    <w:lvl w:ilvl="2" w:tplc="0A803F74" w:tentative="1">
      <w:start w:val="1"/>
      <w:numFmt w:val="bullet"/>
      <w:lvlText w:val="•"/>
      <w:lvlJc w:val="left"/>
      <w:pPr>
        <w:tabs>
          <w:tab w:val="num" w:pos="2160"/>
        </w:tabs>
        <w:ind w:left="2160" w:hanging="360"/>
      </w:pPr>
      <w:rPr>
        <w:rFonts w:ascii="Arial" w:hAnsi="Arial" w:hint="default"/>
      </w:rPr>
    </w:lvl>
    <w:lvl w:ilvl="3" w:tplc="A27634EE" w:tentative="1">
      <w:start w:val="1"/>
      <w:numFmt w:val="bullet"/>
      <w:lvlText w:val="•"/>
      <w:lvlJc w:val="left"/>
      <w:pPr>
        <w:tabs>
          <w:tab w:val="num" w:pos="2880"/>
        </w:tabs>
        <w:ind w:left="2880" w:hanging="360"/>
      </w:pPr>
      <w:rPr>
        <w:rFonts w:ascii="Arial" w:hAnsi="Arial" w:hint="default"/>
      </w:rPr>
    </w:lvl>
    <w:lvl w:ilvl="4" w:tplc="E80E14B4" w:tentative="1">
      <w:start w:val="1"/>
      <w:numFmt w:val="bullet"/>
      <w:lvlText w:val="•"/>
      <w:lvlJc w:val="left"/>
      <w:pPr>
        <w:tabs>
          <w:tab w:val="num" w:pos="3600"/>
        </w:tabs>
        <w:ind w:left="3600" w:hanging="360"/>
      </w:pPr>
      <w:rPr>
        <w:rFonts w:ascii="Arial" w:hAnsi="Arial" w:hint="default"/>
      </w:rPr>
    </w:lvl>
    <w:lvl w:ilvl="5" w:tplc="8DC645AC" w:tentative="1">
      <w:start w:val="1"/>
      <w:numFmt w:val="bullet"/>
      <w:lvlText w:val="•"/>
      <w:lvlJc w:val="left"/>
      <w:pPr>
        <w:tabs>
          <w:tab w:val="num" w:pos="4320"/>
        </w:tabs>
        <w:ind w:left="4320" w:hanging="360"/>
      </w:pPr>
      <w:rPr>
        <w:rFonts w:ascii="Arial" w:hAnsi="Arial" w:hint="default"/>
      </w:rPr>
    </w:lvl>
    <w:lvl w:ilvl="6" w:tplc="530A11E6" w:tentative="1">
      <w:start w:val="1"/>
      <w:numFmt w:val="bullet"/>
      <w:lvlText w:val="•"/>
      <w:lvlJc w:val="left"/>
      <w:pPr>
        <w:tabs>
          <w:tab w:val="num" w:pos="5040"/>
        </w:tabs>
        <w:ind w:left="5040" w:hanging="360"/>
      </w:pPr>
      <w:rPr>
        <w:rFonts w:ascii="Arial" w:hAnsi="Arial" w:hint="default"/>
      </w:rPr>
    </w:lvl>
    <w:lvl w:ilvl="7" w:tplc="0646E9DA" w:tentative="1">
      <w:start w:val="1"/>
      <w:numFmt w:val="bullet"/>
      <w:lvlText w:val="•"/>
      <w:lvlJc w:val="left"/>
      <w:pPr>
        <w:tabs>
          <w:tab w:val="num" w:pos="5760"/>
        </w:tabs>
        <w:ind w:left="5760" w:hanging="360"/>
      </w:pPr>
      <w:rPr>
        <w:rFonts w:ascii="Arial" w:hAnsi="Arial" w:hint="default"/>
      </w:rPr>
    </w:lvl>
    <w:lvl w:ilvl="8" w:tplc="E1E0D0A0"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jala Juhani">
    <w15:presenceInfo w15:providerId="AD" w15:userId="S::juhani.ojala@hus.fi::9ae71579-1c77-41de-a0bd-39508e2a0069"/>
  </w15:person>
  <w15:person w15:author="Microsoft Office User">
    <w15:presenceInfo w15:providerId="None" w15:userId="Microsoft Office User"/>
  </w15:person>
  <w15:person w15:author="Juulia Suvilehto">
    <w15:presenceInfo w15:providerId="AD" w15:userId="S::juusu53@liu.se::575f665c-1e1a-4396-b5d1-fc953d3d94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activeWritingStyle w:appName="MSWord" w:lang="fi-FI" w:vendorID="64" w:dllVersion="6" w:nlCheck="1" w:checkStyle="0"/>
  <w:activeWritingStyle w:appName="MSWord" w:lang="en-US"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ain&lt;/Style&gt;&lt;LeftDelim&gt;{&lt;/LeftDelim&gt;&lt;RightDelim&gt;}&lt;/RightDelim&gt;&lt;FontName&gt;Calibri&lt;/FontName&gt;&lt;FontSize&gt;11&lt;/FontSize&gt;&lt;ReflistTitle&gt;&lt;/ReflistTitle&gt;&lt;StartingRefnum&gt;1&lt;/StartingRefnum&gt;&lt;FirstLineIndent&gt;0&lt;/FirstLineIndent&gt;&lt;HangingIndent&gt;720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5vsxawcz5dt7e92at50rwete02r22eztsd&quot;&gt;BMOE&lt;record-ids&gt;&lt;item&gt;4&lt;/item&gt;&lt;item&gt;6&lt;/item&gt;&lt;/record-ids&gt;&lt;/item&gt;&lt;/Libraries&gt;"/>
  </w:docVars>
  <w:rsids>
    <w:rsidRoot w:val="006051E9"/>
    <w:rsid w:val="00063E4F"/>
    <w:rsid w:val="00085FB9"/>
    <w:rsid w:val="000D553F"/>
    <w:rsid w:val="000F6617"/>
    <w:rsid w:val="00111860"/>
    <w:rsid w:val="001177F0"/>
    <w:rsid w:val="001F4C16"/>
    <w:rsid w:val="00223AC7"/>
    <w:rsid w:val="00260060"/>
    <w:rsid w:val="00272A49"/>
    <w:rsid w:val="00290F89"/>
    <w:rsid w:val="002E7285"/>
    <w:rsid w:val="00340616"/>
    <w:rsid w:val="00367A07"/>
    <w:rsid w:val="003900A1"/>
    <w:rsid w:val="00462506"/>
    <w:rsid w:val="004642D3"/>
    <w:rsid w:val="004711CC"/>
    <w:rsid w:val="004A1742"/>
    <w:rsid w:val="004E09B5"/>
    <w:rsid w:val="00574FE4"/>
    <w:rsid w:val="005C13AA"/>
    <w:rsid w:val="005C2AE9"/>
    <w:rsid w:val="005D1E90"/>
    <w:rsid w:val="006051E9"/>
    <w:rsid w:val="00624ADC"/>
    <w:rsid w:val="00653DE9"/>
    <w:rsid w:val="006B1510"/>
    <w:rsid w:val="006B57F9"/>
    <w:rsid w:val="0073316C"/>
    <w:rsid w:val="00733217"/>
    <w:rsid w:val="007677E7"/>
    <w:rsid w:val="007C664C"/>
    <w:rsid w:val="007F7994"/>
    <w:rsid w:val="00841DF7"/>
    <w:rsid w:val="00891ACB"/>
    <w:rsid w:val="008D62E6"/>
    <w:rsid w:val="0091753D"/>
    <w:rsid w:val="009B08FF"/>
    <w:rsid w:val="009C2BBB"/>
    <w:rsid w:val="009E307A"/>
    <w:rsid w:val="00AA0E86"/>
    <w:rsid w:val="00AC3D25"/>
    <w:rsid w:val="00AE3673"/>
    <w:rsid w:val="00B4453E"/>
    <w:rsid w:val="00B867D1"/>
    <w:rsid w:val="00BA15F5"/>
    <w:rsid w:val="00BD724C"/>
    <w:rsid w:val="00BF0781"/>
    <w:rsid w:val="00C272A3"/>
    <w:rsid w:val="00C64300"/>
    <w:rsid w:val="00CF22B5"/>
    <w:rsid w:val="00D36767"/>
    <w:rsid w:val="00D619AE"/>
    <w:rsid w:val="00D8690B"/>
    <w:rsid w:val="00E31132"/>
    <w:rsid w:val="00E72494"/>
    <w:rsid w:val="00ED05DF"/>
    <w:rsid w:val="00ED09F5"/>
    <w:rsid w:val="00EF2A53"/>
    <w:rsid w:val="00F066DE"/>
    <w:rsid w:val="00F10119"/>
    <w:rsid w:val="00F30B2F"/>
    <w:rsid w:val="00F463A7"/>
    <w:rsid w:val="00FA0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6AA77"/>
  <w15:chartTrackingRefBased/>
  <w15:docId w15:val="{9DEDB049-8317-4156-9D45-7CEC6DC90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624ADC"/>
    <w:rPr>
      <w:sz w:val="16"/>
      <w:szCs w:val="16"/>
    </w:rPr>
  </w:style>
  <w:style w:type="paragraph" w:styleId="CommentText">
    <w:name w:val="annotation text"/>
    <w:basedOn w:val="Normal"/>
    <w:link w:val="CommentTextChar"/>
    <w:uiPriority w:val="99"/>
    <w:semiHidden/>
    <w:unhideWhenUsed/>
    <w:rsid w:val="00624ADC"/>
    <w:pPr>
      <w:spacing w:line="240" w:lineRule="auto"/>
    </w:pPr>
    <w:rPr>
      <w:sz w:val="20"/>
      <w:szCs w:val="20"/>
    </w:rPr>
  </w:style>
  <w:style w:type="character" w:customStyle="1" w:styleId="CommentTextChar">
    <w:name w:val="Comment Text Char"/>
    <w:basedOn w:val="DefaultParagraphFont"/>
    <w:link w:val="CommentText"/>
    <w:uiPriority w:val="99"/>
    <w:semiHidden/>
    <w:rsid w:val="00624ADC"/>
    <w:rPr>
      <w:sz w:val="20"/>
      <w:szCs w:val="20"/>
    </w:rPr>
  </w:style>
  <w:style w:type="paragraph" w:styleId="CommentSubject">
    <w:name w:val="annotation subject"/>
    <w:basedOn w:val="CommentText"/>
    <w:next w:val="CommentText"/>
    <w:link w:val="CommentSubjectChar"/>
    <w:uiPriority w:val="99"/>
    <w:semiHidden/>
    <w:unhideWhenUsed/>
    <w:rsid w:val="00624ADC"/>
    <w:rPr>
      <w:b/>
      <w:bCs/>
    </w:rPr>
  </w:style>
  <w:style w:type="character" w:customStyle="1" w:styleId="CommentSubjectChar">
    <w:name w:val="Comment Subject Char"/>
    <w:basedOn w:val="CommentTextChar"/>
    <w:link w:val="CommentSubject"/>
    <w:uiPriority w:val="99"/>
    <w:semiHidden/>
    <w:rsid w:val="00624ADC"/>
    <w:rPr>
      <w:b/>
      <w:bCs/>
      <w:sz w:val="20"/>
      <w:szCs w:val="20"/>
    </w:rPr>
  </w:style>
  <w:style w:type="paragraph" w:styleId="BalloonText">
    <w:name w:val="Balloon Text"/>
    <w:basedOn w:val="Normal"/>
    <w:link w:val="BalloonTextChar"/>
    <w:uiPriority w:val="99"/>
    <w:semiHidden/>
    <w:unhideWhenUsed/>
    <w:rsid w:val="00624ADC"/>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24ADC"/>
    <w:rPr>
      <w:rFonts w:ascii="Times New Roman" w:hAnsi="Times New Roman"/>
      <w:sz w:val="18"/>
      <w:szCs w:val="18"/>
    </w:rPr>
  </w:style>
  <w:style w:type="paragraph" w:styleId="NormalWeb">
    <w:name w:val="Normal (Web)"/>
    <w:basedOn w:val="Normal"/>
    <w:uiPriority w:val="99"/>
    <w:semiHidden/>
    <w:unhideWhenUsed/>
    <w:rsid w:val="000F6617"/>
    <w:pPr>
      <w:spacing w:before="100" w:beforeAutospacing="1" w:after="100" w:afterAutospacing="1" w:line="240" w:lineRule="auto"/>
    </w:pPr>
    <w:rPr>
      <w:rFonts w:ascii="Times New Roman" w:eastAsia="Times New Roman" w:hAnsi="Times New Roman" w:cs="Times New Roman"/>
      <w:sz w:val="24"/>
      <w:szCs w:val="24"/>
      <w:lang w:val="fi-FI" w:eastAsia="fi-FI"/>
    </w:rPr>
  </w:style>
  <w:style w:type="paragraph" w:customStyle="1" w:styleId="EndNoteBibliographyTitle">
    <w:name w:val="EndNote Bibliography Title"/>
    <w:basedOn w:val="Normal"/>
    <w:link w:val="EndNoteBibliographyTitleChar"/>
    <w:rsid w:val="004711CC"/>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4711CC"/>
    <w:rPr>
      <w:rFonts w:ascii="Calibri" w:hAnsi="Calibri" w:cs="Calibri"/>
    </w:rPr>
  </w:style>
  <w:style w:type="paragraph" w:customStyle="1" w:styleId="EndNoteBibliography">
    <w:name w:val="EndNote Bibliography"/>
    <w:basedOn w:val="Normal"/>
    <w:link w:val="EndNoteBibliographyChar"/>
    <w:rsid w:val="004711CC"/>
    <w:pPr>
      <w:spacing w:line="240" w:lineRule="auto"/>
    </w:pPr>
    <w:rPr>
      <w:rFonts w:ascii="Calibri" w:hAnsi="Calibri" w:cs="Calibri"/>
    </w:rPr>
  </w:style>
  <w:style w:type="character" w:customStyle="1" w:styleId="EndNoteBibliographyChar">
    <w:name w:val="EndNote Bibliography Char"/>
    <w:basedOn w:val="DefaultParagraphFont"/>
    <w:link w:val="EndNoteBibliography"/>
    <w:rsid w:val="004711CC"/>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476437">
      <w:bodyDiv w:val="1"/>
      <w:marLeft w:val="0"/>
      <w:marRight w:val="0"/>
      <w:marTop w:val="0"/>
      <w:marBottom w:val="0"/>
      <w:divBdr>
        <w:top w:val="none" w:sz="0" w:space="0" w:color="auto"/>
        <w:left w:val="none" w:sz="0" w:space="0" w:color="auto"/>
        <w:bottom w:val="none" w:sz="0" w:space="0" w:color="auto"/>
        <w:right w:val="none" w:sz="0" w:space="0" w:color="auto"/>
      </w:divBdr>
    </w:div>
    <w:div w:id="917204737">
      <w:bodyDiv w:val="1"/>
      <w:marLeft w:val="0"/>
      <w:marRight w:val="0"/>
      <w:marTop w:val="0"/>
      <w:marBottom w:val="0"/>
      <w:divBdr>
        <w:top w:val="none" w:sz="0" w:space="0" w:color="auto"/>
        <w:left w:val="none" w:sz="0" w:space="0" w:color="auto"/>
        <w:bottom w:val="none" w:sz="0" w:space="0" w:color="auto"/>
        <w:right w:val="none" w:sz="0" w:space="0" w:color="auto"/>
      </w:divBdr>
    </w:div>
    <w:div w:id="1610626857">
      <w:bodyDiv w:val="1"/>
      <w:marLeft w:val="0"/>
      <w:marRight w:val="0"/>
      <w:marTop w:val="0"/>
      <w:marBottom w:val="0"/>
      <w:divBdr>
        <w:top w:val="none" w:sz="0" w:space="0" w:color="auto"/>
        <w:left w:val="none" w:sz="0" w:space="0" w:color="auto"/>
        <w:bottom w:val="none" w:sz="0" w:space="0" w:color="auto"/>
        <w:right w:val="none" w:sz="0" w:space="0" w:color="auto"/>
      </w:divBdr>
    </w:div>
    <w:div w:id="1644236721">
      <w:bodyDiv w:val="1"/>
      <w:marLeft w:val="0"/>
      <w:marRight w:val="0"/>
      <w:marTop w:val="0"/>
      <w:marBottom w:val="0"/>
      <w:divBdr>
        <w:top w:val="none" w:sz="0" w:space="0" w:color="auto"/>
        <w:left w:val="none" w:sz="0" w:space="0" w:color="auto"/>
        <w:bottom w:val="none" w:sz="0" w:space="0" w:color="auto"/>
        <w:right w:val="none" w:sz="0" w:space="0" w:color="auto"/>
      </w:divBdr>
      <w:divsChild>
        <w:div w:id="1212615880">
          <w:marLeft w:val="360"/>
          <w:marRight w:val="0"/>
          <w:marTop w:val="200"/>
          <w:marBottom w:val="0"/>
          <w:divBdr>
            <w:top w:val="none" w:sz="0" w:space="0" w:color="auto"/>
            <w:left w:val="none" w:sz="0" w:space="0" w:color="auto"/>
            <w:bottom w:val="none" w:sz="0" w:space="0" w:color="auto"/>
            <w:right w:val="none" w:sz="0" w:space="0" w:color="auto"/>
          </w:divBdr>
        </w:div>
      </w:divsChild>
    </w:div>
    <w:div w:id="1849514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21" Type="http://schemas.openxmlformats.org/officeDocument/2006/relationships/image" Target="media/image12.tiff"/><Relationship Id="rId34" Type="http://schemas.openxmlformats.org/officeDocument/2006/relationships/image" Target="media/image25.emf"/><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em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8FCE8-D4FA-2044-9D90-1039E6A08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2173</Words>
  <Characters>12392</Characters>
  <Application>Microsoft Office Word</Application>
  <DocSecurity>0</DocSecurity>
  <Lines>103</Lines>
  <Paragraphs>29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HUS</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Ojala Juhani</dc:creator>
  <cp:keywords/>
  <dc:description/>
  <cp:lastModifiedBy>Juulia Suvilehto</cp:lastModifiedBy>
  <cp:revision>2</cp:revision>
  <dcterms:created xsi:type="dcterms:W3CDTF">2020-12-03T16:56:00Z</dcterms:created>
  <dcterms:modified xsi:type="dcterms:W3CDTF">2020-12-03T16:56:00Z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http://csl.mendeley.com/styles/559165741/apa</vt:lpwstr>
  </property>
  <property fmtid="{D5CDD505-2E9C-101B-9397-08002B2CF9AE}" pid="5" name="Mendeley Recent Style Name 1_1">
    <vt:lpwstr>American Psychological Association 7th edition - Juulia Suvilehto</vt:lpwstr>
  </property>
  <property fmtid="{D5CDD505-2E9C-101B-9397-08002B2CF9AE}" pid="6" name="Mendeley Recent Style Id 2_1">
    <vt:lpwstr>http://csl.mendeley.com/styles/559165741/apa-2</vt:lpwstr>
  </property>
  <property fmtid="{D5CDD505-2E9C-101B-9397-08002B2CF9AE}" pid="7" name="Mendeley Recent Style Name 2_1">
    <vt:lpwstr>American Psychological Association 7th edition - Juulia Suvilehto</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http://www.zotero.org/styles/neuroscience</vt:lpwstr>
  </property>
  <property fmtid="{D5CDD505-2E9C-101B-9397-08002B2CF9AE}" pid="19" name="Mendeley Recent Style Name 8_1">
    <vt:lpwstr>Neuroscience</vt:lpwstr>
  </property>
  <property fmtid="{D5CDD505-2E9C-101B-9397-08002B2CF9AE}" pid="20" name="Mendeley Recent Style Id 9_1">
    <vt:lpwstr>http://csl.mendeley.com/styles/559165741/the-journal-of-neuroscience-2</vt:lpwstr>
  </property>
  <property fmtid="{D5CDD505-2E9C-101B-9397-08002B2CF9AE}" pid="21" name="Mendeley Recent Style Name 9_1">
    <vt:lpwstr>The Journal of Neuroscience - Juulia Suvilehto</vt:lpwstr>
  </property>
</Properties>
</file>